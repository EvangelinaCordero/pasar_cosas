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29A6CD" w14:textId="05956CFE" w:rsidR="00814227" w:rsidRPr="001C7366" w:rsidRDefault="00AF2568" w:rsidP="00B55A72">
      <w:pPr>
        <w:spacing w:line="360" w:lineRule="auto"/>
        <w:rPr>
          <w:rFonts w:ascii="Arial" w:hAnsi="Arial"/>
          <w:sz w:val="18"/>
          <w:szCs w:val="18"/>
        </w:rPr>
        <w:sectPr w:rsidR="00814227" w:rsidRPr="001C7366" w:rsidSect="00B72E52">
          <w:headerReference w:type="default" r:id="rId11"/>
          <w:footerReference w:type="default" r:id="rId12"/>
          <w:headerReference w:type="first" r:id="rId13"/>
          <w:footerReference w:type="first" r:id="rId14"/>
          <w:pgSz w:w="11906" w:h="16838"/>
          <w:pgMar w:top="1418" w:right="849" w:bottom="1418" w:left="851" w:header="680" w:footer="680" w:gutter="0"/>
          <w:cols w:space="720"/>
          <w:titlePg/>
          <w:docGrid w:linePitch="272"/>
        </w:sectPr>
      </w:pPr>
      <w:r>
        <w:rPr>
          <w:noProof/>
        </w:rPr>
        <mc:AlternateContent>
          <mc:Choice Requires="wps">
            <w:drawing>
              <wp:anchor distT="0" distB="0" distL="114300" distR="114300" simplePos="0" relativeHeight="251658241" behindDoc="0" locked="0" layoutInCell="1" allowOverlap="1" wp14:anchorId="277697C1" wp14:editId="1CCD2872">
                <wp:simplePos x="0" y="0"/>
                <wp:positionH relativeFrom="column">
                  <wp:posOffset>57150</wp:posOffset>
                </wp:positionH>
                <wp:positionV relativeFrom="paragraph">
                  <wp:posOffset>5180330</wp:posOffset>
                </wp:positionV>
                <wp:extent cx="3997960" cy="448310"/>
                <wp:effectExtent l="0" t="0" r="0" b="0"/>
                <wp:wrapNone/>
                <wp:docPr id="26" name="Cuadro de texto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7960" cy="448310"/>
                        </a:xfrm>
                        <a:prstGeom prst="rect">
                          <a:avLst/>
                        </a:prstGeom>
                        <a:noFill/>
                        <a:ln>
                          <a:noFill/>
                        </a:ln>
                        <a:extLst>
                          <a:ext uri="{909E8E84-426E-40DD-AFC4-6F175D3DCCD1}">
                            <a14:hiddenFill xmlns:a14="http://schemas.microsoft.com/office/drawing/2010/main">
                              <a:solidFill>
                                <a:srgbClr val="FFFFFF">
                                  <a:alpha val="89999"/>
                                </a:srgb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FE0281" w14:textId="064572CE" w:rsidR="003F2866" w:rsidRPr="00A62B77" w:rsidRDefault="003F2866" w:rsidP="003F2866">
                            <w:pPr>
                              <w:rPr>
                                <w:rFonts w:ascii="Exo" w:hAnsi="Exo" w:cs="Arial"/>
                                <w:b/>
                                <w:color w:val="FFFFFF"/>
                                <w:sz w:val="30"/>
                                <w:szCs w:val="30"/>
                              </w:rPr>
                            </w:pPr>
                            <w:r w:rsidRPr="00A62B77">
                              <w:rPr>
                                <w:rFonts w:ascii="Exo" w:hAnsi="Exo" w:cs="Arial"/>
                                <w:b/>
                                <w:color w:val="FFFFFF"/>
                                <w:sz w:val="30"/>
                                <w:szCs w:val="30"/>
                              </w:rPr>
                              <w:t xml:space="preserve">/ </w:t>
                            </w:r>
                            <w:r w:rsidR="00C42E25">
                              <w:rPr>
                                <w:rFonts w:ascii="Exo" w:hAnsi="Exo" w:cs="Arial"/>
                                <w:b/>
                                <w:color w:val="73CAE6"/>
                                <w:sz w:val="30"/>
                                <w:szCs w:val="30"/>
                              </w:rPr>
                              <w:t>Agosto 2023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77697C1" id="_x0000_t202" coordsize="21600,21600" o:spt="202" path="m,l,21600r21600,l21600,xe">
                <v:stroke joinstyle="miter"/>
                <v:path gradientshapeok="t" o:connecttype="rect"/>
              </v:shapetype>
              <v:shape id="Cuadro de texto 26" o:spid="_x0000_s1026" type="#_x0000_t202" style="position:absolute;margin-left:4.5pt;margin-top:407.9pt;width:314.8pt;height:35.3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" filled="f" stroked="f">
                <v:fill opacity="58853f"/>
                <v:textbox>
                  <w:txbxContent>
                    <w:p w14:paraId="1FFE0281" w14:textId="064572CE" w:rsidR="003F2866" w:rsidRPr="00A62B77" w:rsidRDefault="003F2866" w:rsidP="003F2866">
                      <w:pPr>
                        <w:rPr>
                          <w:rFonts w:ascii="Exo" w:hAnsi="Exo" w:cs="Arial"/>
                          <w:b/>
                          <w:color w:val="FFFFFF"/>
                          <w:sz w:val="30"/>
                          <w:szCs w:val="30"/>
                        </w:rPr>
                      </w:pPr>
                      <w:r w:rsidRPr="00A62B77">
                        <w:rPr>
                          <w:rFonts w:ascii="Exo" w:hAnsi="Exo" w:cs="Arial"/>
                          <w:b/>
                          <w:color w:val="FFFFFF"/>
                          <w:sz w:val="30"/>
                          <w:szCs w:val="30"/>
                        </w:rPr>
                        <w:t xml:space="preserve">/ </w:t>
                      </w:r>
                      <w:r w:rsidR="00C42E25">
                        <w:rPr>
                          <w:rFonts w:ascii="Exo" w:hAnsi="Exo" w:cs="Arial"/>
                          <w:b/>
                          <w:color w:val="73CAE6"/>
                          <w:sz w:val="30"/>
                          <w:szCs w:val="30"/>
                        </w:rPr>
                        <w:t>Agosto 2023</w:t>
                      </w:r>
                    </w:p>
                  </w:txbxContent>
                </v:textbox>
              </v:shape>
            </w:pict>
          </mc:Fallback>
        </mc:AlternateContent>
      </w:r>
      <w:r>
        <w:rPr>
          <w:noProof/>
        </w:rPr>
        <w:drawing>
          <wp:anchor distT="0" distB="0" distL="114300" distR="114300" simplePos="0" relativeHeight="251658242" behindDoc="1" locked="0" layoutInCell="1" allowOverlap="1" wp14:anchorId="0BA88349" wp14:editId="2B1AA6DD">
            <wp:simplePos x="0" y="0"/>
            <wp:positionH relativeFrom="column">
              <wp:posOffset>-501015</wp:posOffset>
            </wp:positionH>
            <wp:positionV relativeFrom="paragraph">
              <wp:posOffset>-892810</wp:posOffset>
            </wp:positionV>
            <wp:extent cx="7588250" cy="10716260"/>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88250" cy="1071626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noProof/>
          <w:color w:val="FFFFFF"/>
          <w:sz w:val="18"/>
          <w:szCs w:val="18"/>
        </w:rPr>
        <mc:AlternateContent>
          <mc:Choice Requires="wps">
            <w:drawing>
              <wp:anchor distT="0" distB="0" distL="114300" distR="114300" simplePos="0" relativeHeight="251658240" behindDoc="0" locked="0" layoutInCell="1" allowOverlap="1" wp14:anchorId="5AC13586" wp14:editId="36A9E67C">
                <wp:simplePos x="0" y="0"/>
                <wp:positionH relativeFrom="column">
                  <wp:posOffset>130175</wp:posOffset>
                </wp:positionH>
                <wp:positionV relativeFrom="paragraph">
                  <wp:posOffset>3451860</wp:posOffset>
                </wp:positionV>
                <wp:extent cx="6341745" cy="2042795"/>
                <wp:effectExtent l="0" t="0" r="0" b="0"/>
                <wp:wrapNone/>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1745" cy="2042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DC1504" w14:textId="77777777" w:rsidR="003F2866" w:rsidRPr="006B1CC5" w:rsidRDefault="003F2866" w:rsidP="003F2866">
                            <w:pPr>
                              <w:jc w:val="both"/>
                              <w:rPr>
                                <w:rFonts w:ascii="Exo" w:hAnsi="Exo" w:cs="Arial"/>
                                <w:color w:val="FFFFFF"/>
                                <w:sz w:val="48"/>
                                <w:szCs w:val="48"/>
                              </w:rPr>
                            </w:pPr>
                            <w:r w:rsidRPr="00FB2BC4">
                              <w:rPr>
                                <w:rFonts w:ascii="Exo" w:hAnsi="Exo" w:cs="Arial"/>
                                <w:color w:val="FFFFFF"/>
                                <w:sz w:val="48"/>
                                <w:szCs w:val="48"/>
                              </w:rPr>
                              <w:t>PROPUESTA</w:t>
                            </w:r>
                            <w:r w:rsidRPr="006B1CC5">
                              <w:rPr>
                                <w:rFonts w:ascii="Exo" w:hAnsi="Exo" w:cs="Arial"/>
                                <w:color w:val="FFFFFF"/>
                                <w:sz w:val="48"/>
                                <w:szCs w:val="48"/>
                              </w:rPr>
                              <w:t xml:space="preserve"> TÉCNICA</w:t>
                            </w:r>
                          </w:p>
                          <w:p w14:paraId="481F31F7" w14:textId="0CA4040C" w:rsidR="003F2866" w:rsidRDefault="003F2866" w:rsidP="003F2866">
                            <w:pPr>
                              <w:jc w:val="both"/>
                              <w:rPr>
                                <w:rFonts w:ascii="Exo" w:hAnsi="Exo"/>
                                <w:color w:val="FFFFFF"/>
                                <w:sz w:val="36"/>
                                <w:szCs w:val="36"/>
                              </w:rPr>
                            </w:pPr>
                            <w:r w:rsidRPr="001F6AEA">
                              <w:rPr>
                                <w:rFonts w:ascii="Exo" w:hAnsi="Exo"/>
                                <w:color w:val="FFFFFF"/>
                                <w:sz w:val="36"/>
                                <w:szCs w:val="36"/>
                              </w:rPr>
                              <w:t xml:space="preserve">Servicio </w:t>
                            </w:r>
                            <w:r w:rsidR="00F43CC2" w:rsidRPr="00A66E53">
                              <w:rPr>
                                <w:rFonts w:ascii="Exo" w:hAnsi="Exo"/>
                                <w:color w:val="FFFFFF"/>
                                <w:sz w:val="36"/>
                                <w:szCs w:val="36"/>
                              </w:rPr>
                              <w:t>Integral</w:t>
                            </w:r>
                            <w:r w:rsidR="00F43CC2">
                              <w:rPr>
                                <w:rFonts w:ascii="Exo" w:hAnsi="Exo"/>
                                <w:color w:val="FFFFFF"/>
                                <w:sz w:val="36"/>
                                <w:szCs w:val="36"/>
                              </w:rPr>
                              <w:t xml:space="preserve"> de Tratamientos Químicos</w:t>
                            </w:r>
                            <w:r w:rsidRPr="001F6AEA">
                              <w:rPr>
                                <w:rFonts w:ascii="Exo" w:hAnsi="Exo"/>
                                <w:color w:val="FFFFFF"/>
                                <w:sz w:val="36"/>
                                <w:szCs w:val="36"/>
                              </w:rPr>
                              <w:t xml:space="preserve"> </w:t>
                            </w:r>
                          </w:p>
                          <w:p w14:paraId="6FCC9FB4" w14:textId="6901A8AE" w:rsidR="003F2866" w:rsidRPr="00B95064" w:rsidRDefault="00C42E25" w:rsidP="003F2866">
                            <w:pPr>
                              <w:spacing w:line="740" w:lineRule="exact"/>
                              <w:rPr>
                                <w:rFonts w:ascii="Exo" w:hAnsi="Exo"/>
                                <w:color w:val="FFFFFF"/>
                                <w:sz w:val="32"/>
                                <w:szCs w:val="32"/>
                              </w:rPr>
                            </w:pPr>
                            <w:r>
                              <w:rPr>
                                <w:rFonts w:ascii="Exo" w:hAnsi="Exo"/>
                                <w:color w:val="FFFFFF"/>
                                <w:sz w:val="32"/>
                                <w:szCs w:val="32"/>
                              </w:rPr>
                              <w:t>EXXONMOBIL EXPLORATION ARGENTINA S.R.L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AC13586" id="Cuadro de texto 24" o:spid="_x0000_s1027" type="#_x0000_t202" style="position:absolute;margin-left:10.25pt;margin-top:271.8pt;width:499.35pt;height:160.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" filled="f" stroked="f">
                <v:textbox>
                  <w:txbxContent>
                    <w:p w14:paraId="5ADC1504" w14:textId="77777777" w:rsidR="003F2866" w:rsidRPr="006B1CC5" w:rsidRDefault="003F2866" w:rsidP="003F2866">
                      <w:pPr>
                        <w:jc w:val="both"/>
                        <w:rPr>
                          <w:rFonts w:ascii="Exo" w:hAnsi="Exo" w:cs="Arial"/>
                          <w:color w:val="FFFFFF"/>
                          <w:sz w:val="48"/>
                          <w:szCs w:val="48"/>
                        </w:rPr>
                      </w:pPr>
                      <w:r w:rsidRPr="00FB2BC4">
                        <w:rPr>
                          <w:rFonts w:ascii="Exo" w:hAnsi="Exo" w:cs="Arial"/>
                          <w:color w:val="FFFFFF"/>
                          <w:sz w:val="48"/>
                          <w:szCs w:val="48"/>
                        </w:rPr>
                        <w:t>PROPUESTA</w:t>
                      </w:r>
                      <w:r w:rsidRPr="006B1CC5">
                        <w:rPr>
                          <w:rFonts w:ascii="Exo" w:hAnsi="Exo" w:cs="Arial"/>
                          <w:color w:val="FFFFFF"/>
                          <w:sz w:val="48"/>
                          <w:szCs w:val="48"/>
                        </w:rPr>
                        <w:t xml:space="preserve"> TÉCNICA</w:t>
                      </w:r>
                    </w:p>
                    <w:p w14:paraId="481F31F7" w14:textId="0CA4040C" w:rsidR="003F2866" w:rsidRDefault="003F2866" w:rsidP="003F2866">
                      <w:pPr>
                        <w:jc w:val="both"/>
                        <w:rPr>
                          <w:rFonts w:ascii="Exo" w:hAnsi="Exo"/>
                          <w:color w:val="FFFFFF"/>
                          <w:sz w:val="36"/>
                          <w:szCs w:val="36"/>
                        </w:rPr>
                      </w:pPr>
                      <w:r w:rsidRPr="001F6AEA">
                        <w:rPr>
                          <w:rFonts w:ascii="Exo" w:hAnsi="Exo"/>
                          <w:color w:val="FFFFFF"/>
                          <w:sz w:val="36"/>
                          <w:szCs w:val="36"/>
                        </w:rPr>
                        <w:t xml:space="preserve">Servicio </w:t>
                      </w:r>
                      <w:r w:rsidR="00F43CC2" w:rsidRPr="00A66E53">
                        <w:rPr>
                          <w:rFonts w:ascii="Exo" w:hAnsi="Exo"/>
                          <w:color w:val="FFFFFF"/>
                          <w:sz w:val="36"/>
                          <w:szCs w:val="36"/>
                        </w:rPr>
                        <w:t>Integral</w:t>
                      </w:r>
                      <w:r w:rsidR="00F43CC2">
                        <w:rPr>
                          <w:rFonts w:ascii="Exo" w:hAnsi="Exo"/>
                          <w:color w:val="FFFFFF"/>
                          <w:sz w:val="36"/>
                          <w:szCs w:val="36"/>
                        </w:rPr>
                        <w:t xml:space="preserve"> de Tratamientos Químicos</w:t>
                      </w:r>
                      <w:r w:rsidRPr="001F6AEA">
                        <w:rPr>
                          <w:rFonts w:ascii="Exo" w:hAnsi="Exo"/>
                          <w:color w:val="FFFFFF"/>
                          <w:sz w:val="36"/>
                          <w:szCs w:val="36"/>
                        </w:rPr>
                        <w:t xml:space="preserve"> </w:t>
                      </w:r>
                    </w:p>
                    <w:p w14:paraId="6FCC9FB4" w14:textId="6901A8AE" w:rsidR="003F2866" w:rsidRPr="00B95064" w:rsidRDefault="00C42E25" w:rsidP="003F2866">
                      <w:pPr>
                        <w:spacing w:line="740" w:lineRule="exact"/>
                        <w:rPr>
                          <w:rFonts w:ascii="Exo" w:hAnsi="Exo"/>
                          <w:color w:val="FFFFFF"/>
                          <w:sz w:val="32"/>
                          <w:szCs w:val="32"/>
                        </w:rPr>
                      </w:pPr>
                      <w:r>
                        <w:rPr>
                          <w:rFonts w:ascii="Exo" w:hAnsi="Exo"/>
                          <w:color w:val="FFFFFF"/>
                          <w:sz w:val="32"/>
                          <w:szCs w:val="32"/>
                        </w:rPr>
                        <w:t>EXXONMOBIL EXPLORATION ARGENTINA S.R.L</w:t>
                      </w:r>
                    </w:p>
                  </w:txbxContent>
                </v:textbox>
              </v:shape>
            </w:pict>
          </mc:Fallback>
        </mc:AlternateContent>
      </w:r>
    </w:p>
    <w:p w14:paraId="63F0C470" w14:textId="77777777" w:rsidR="00323DD4" w:rsidRDefault="00B108AD" w:rsidP="00B55A72">
      <w:pPr>
        <w:spacing w:line="360" w:lineRule="auto"/>
        <w:rPr>
          <w:rFonts w:ascii="Exo 2 Black" w:hAnsi="Exo 2 Black"/>
          <w:color w:val="20335A"/>
          <w:sz w:val="36"/>
          <w:szCs w:val="36"/>
        </w:rPr>
      </w:pPr>
      <w:r>
        <w:rPr>
          <w:rFonts w:ascii="Exo 2 Black" w:hAnsi="Exo 2 Black"/>
          <w:color w:val="20335A"/>
          <w:sz w:val="36"/>
          <w:szCs w:val="36"/>
        </w:rPr>
        <w:lastRenderedPageBreak/>
        <w:t>ÍNDICE</w:t>
      </w:r>
    </w:p>
    <w:p w14:paraId="13F63AE3" w14:textId="46110C7D" w:rsidR="008E55E4" w:rsidRPr="00D6730D" w:rsidRDefault="008E55E4">
      <w:pPr>
        <w:rPr>
          <w:rFonts w:ascii="Exo" w:hAnsi="Exo"/>
          <w:sz w:val="24"/>
          <w:szCs w:val="24"/>
        </w:rPr>
      </w:pPr>
      <w:bookmarkStart w:id="0" w:name="_Toc108608442"/>
      <w:bookmarkStart w:id="1" w:name="_Toc113875584"/>
    </w:p>
    <w:p w14:paraId="728AEA06" w14:textId="2E4346D6" w:rsidR="00F46084" w:rsidRPr="00F46084" w:rsidRDefault="00A9069D">
      <w:pPr>
        <w:pStyle w:val="TDC1"/>
        <w:rPr>
          <w:rFonts w:eastAsiaTheme="minorEastAsia" w:cstheme="minorBidi"/>
          <w:b w:val="0"/>
          <w:bCs w:val="0"/>
          <w:kern w:val="2"/>
          <w:sz w:val="22"/>
          <w:szCs w:val="22"/>
          <w14:ligatures w14:val="standardContextual"/>
        </w:rPr>
      </w:pPr>
      <w:r w:rsidRPr="00F46084">
        <w:rPr>
          <w:b w:val="0"/>
          <w:bCs w:val="0"/>
          <w:sz w:val="22"/>
          <w:szCs w:val="22"/>
        </w:rPr>
        <w:fldChar w:fldCharType="begin"/>
      </w:r>
      <w:r w:rsidRPr="00F46084">
        <w:rPr>
          <w:b w:val="0"/>
          <w:bCs w:val="0"/>
          <w:sz w:val="22"/>
          <w:szCs w:val="22"/>
        </w:rPr>
        <w:instrText xml:space="preserve"> TOC \o "1-3" \h \z \u </w:instrText>
      </w:r>
      <w:r w:rsidRPr="00F46084">
        <w:rPr>
          <w:b w:val="0"/>
          <w:bCs w:val="0"/>
          <w:sz w:val="22"/>
          <w:szCs w:val="22"/>
        </w:rPr>
        <w:fldChar w:fldCharType="separate"/>
      </w:r>
      <w:hyperlink w:anchor="_Toc136338316" w:history="1">
        <w:r w:rsidR="00F46084" w:rsidRPr="00F46084">
          <w:rPr>
            <w:rStyle w:val="Hipervnculo"/>
            <w:b w:val="0"/>
            <w:bCs w:val="0"/>
            <w:sz w:val="22"/>
            <w:szCs w:val="22"/>
          </w:rPr>
          <w:t>1. RESUMEN EJECUTIVO</w:t>
        </w:r>
        <w:r w:rsidR="00F46084" w:rsidRPr="00F46084">
          <w:rPr>
            <w:b w:val="0"/>
            <w:bCs w:val="0"/>
            <w:webHidden/>
            <w:sz w:val="22"/>
            <w:szCs w:val="22"/>
          </w:rPr>
          <w:tab/>
        </w:r>
        <w:r w:rsidR="00F46084" w:rsidRPr="00F46084">
          <w:rPr>
            <w:b w:val="0"/>
            <w:bCs w:val="0"/>
            <w:webHidden/>
            <w:sz w:val="22"/>
            <w:szCs w:val="22"/>
          </w:rPr>
          <w:fldChar w:fldCharType="begin"/>
        </w:r>
        <w:r w:rsidR="00F46084" w:rsidRPr="00F46084">
          <w:rPr>
            <w:b w:val="0"/>
            <w:bCs w:val="0"/>
            <w:webHidden/>
            <w:sz w:val="22"/>
            <w:szCs w:val="22"/>
          </w:rPr>
          <w:instrText xml:space="preserve"> PAGEREF _Toc136338316 \h </w:instrText>
        </w:r>
        <w:r w:rsidR="00F46084" w:rsidRPr="00F46084">
          <w:rPr>
            <w:b w:val="0"/>
            <w:bCs w:val="0"/>
            <w:webHidden/>
            <w:sz w:val="22"/>
            <w:szCs w:val="22"/>
          </w:rPr>
        </w:r>
        <w:r w:rsidR="00F46084" w:rsidRPr="00F46084">
          <w:rPr>
            <w:b w:val="0"/>
            <w:bCs w:val="0"/>
            <w:webHidden/>
            <w:sz w:val="22"/>
            <w:szCs w:val="22"/>
          </w:rPr>
          <w:fldChar w:fldCharType="separate"/>
        </w:r>
        <w:r w:rsidR="00F46084" w:rsidRPr="00F46084">
          <w:rPr>
            <w:b w:val="0"/>
            <w:bCs w:val="0"/>
            <w:webHidden/>
            <w:sz w:val="22"/>
            <w:szCs w:val="22"/>
          </w:rPr>
          <w:t>3</w:t>
        </w:r>
        <w:r w:rsidR="00F46084" w:rsidRPr="00F46084">
          <w:rPr>
            <w:b w:val="0"/>
            <w:bCs w:val="0"/>
            <w:webHidden/>
            <w:sz w:val="22"/>
            <w:szCs w:val="22"/>
          </w:rPr>
          <w:fldChar w:fldCharType="end"/>
        </w:r>
      </w:hyperlink>
    </w:p>
    <w:p w14:paraId="5640DC8B" w14:textId="6E3BE966" w:rsidR="00F46084" w:rsidRPr="00F46084" w:rsidRDefault="0075672D">
      <w:pPr>
        <w:pStyle w:val="TDC1"/>
        <w:rPr>
          <w:rFonts w:eastAsiaTheme="minorEastAsia" w:cstheme="minorBidi"/>
          <w:b w:val="0"/>
          <w:bCs w:val="0"/>
          <w:kern w:val="2"/>
          <w:sz w:val="22"/>
          <w:szCs w:val="22"/>
          <w14:ligatures w14:val="standardContextual"/>
        </w:rPr>
      </w:pPr>
      <w:hyperlink w:anchor="_Toc136338317" w:history="1">
        <w:r w:rsidR="00F46084" w:rsidRPr="00F46084">
          <w:rPr>
            <w:rStyle w:val="Hipervnculo"/>
            <w:b w:val="0"/>
            <w:bCs w:val="0"/>
            <w:sz w:val="22"/>
            <w:szCs w:val="22"/>
          </w:rPr>
          <w:t>2. ALCANCE DE LA PROPUESTA</w:t>
        </w:r>
        <w:r w:rsidR="00F46084" w:rsidRPr="00F46084">
          <w:rPr>
            <w:b w:val="0"/>
            <w:bCs w:val="0"/>
            <w:webHidden/>
            <w:sz w:val="22"/>
            <w:szCs w:val="22"/>
          </w:rPr>
          <w:tab/>
        </w:r>
        <w:r w:rsidR="00F46084" w:rsidRPr="00F46084">
          <w:rPr>
            <w:b w:val="0"/>
            <w:bCs w:val="0"/>
            <w:webHidden/>
            <w:sz w:val="22"/>
            <w:szCs w:val="22"/>
          </w:rPr>
          <w:fldChar w:fldCharType="begin"/>
        </w:r>
        <w:r w:rsidR="00F46084" w:rsidRPr="00F46084">
          <w:rPr>
            <w:b w:val="0"/>
            <w:bCs w:val="0"/>
            <w:webHidden/>
            <w:sz w:val="22"/>
            <w:szCs w:val="22"/>
          </w:rPr>
          <w:instrText xml:space="preserve"> PAGEREF _Toc136338317 \h </w:instrText>
        </w:r>
        <w:r w:rsidR="00F46084" w:rsidRPr="00F46084">
          <w:rPr>
            <w:b w:val="0"/>
            <w:bCs w:val="0"/>
            <w:webHidden/>
            <w:sz w:val="22"/>
            <w:szCs w:val="22"/>
          </w:rPr>
        </w:r>
        <w:r w:rsidR="00F46084" w:rsidRPr="00F46084">
          <w:rPr>
            <w:b w:val="0"/>
            <w:bCs w:val="0"/>
            <w:webHidden/>
            <w:sz w:val="22"/>
            <w:szCs w:val="22"/>
          </w:rPr>
          <w:fldChar w:fldCharType="separate"/>
        </w:r>
        <w:r w:rsidR="00F46084" w:rsidRPr="00F46084">
          <w:rPr>
            <w:b w:val="0"/>
            <w:bCs w:val="0"/>
            <w:webHidden/>
            <w:sz w:val="22"/>
            <w:szCs w:val="22"/>
          </w:rPr>
          <w:t>3</w:t>
        </w:r>
        <w:r w:rsidR="00F46084" w:rsidRPr="00F46084">
          <w:rPr>
            <w:b w:val="0"/>
            <w:bCs w:val="0"/>
            <w:webHidden/>
            <w:sz w:val="22"/>
            <w:szCs w:val="22"/>
          </w:rPr>
          <w:fldChar w:fldCharType="end"/>
        </w:r>
      </w:hyperlink>
    </w:p>
    <w:p w14:paraId="11599DC9" w14:textId="2F11389F" w:rsidR="00F46084" w:rsidRPr="00F46084" w:rsidRDefault="0075672D">
      <w:pPr>
        <w:pStyle w:val="TDC1"/>
        <w:rPr>
          <w:rFonts w:eastAsiaTheme="minorEastAsia" w:cstheme="minorBidi"/>
          <w:b w:val="0"/>
          <w:bCs w:val="0"/>
          <w:kern w:val="2"/>
          <w:sz w:val="22"/>
          <w:szCs w:val="22"/>
          <w14:ligatures w14:val="standardContextual"/>
        </w:rPr>
      </w:pPr>
      <w:hyperlink w:anchor="_Toc136338318" w:history="1">
        <w:r w:rsidR="00F46084" w:rsidRPr="00F46084">
          <w:rPr>
            <w:rStyle w:val="Hipervnculo"/>
            <w:b w:val="0"/>
            <w:bCs w:val="0"/>
            <w:sz w:val="22"/>
            <w:szCs w:val="22"/>
          </w:rPr>
          <w:t>3. GESTIÓN DE SERVICIO</w:t>
        </w:r>
        <w:r w:rsidR="00F46084" w:rsidRPr="00F46084">
          <w:rPr>
            <w:b w:val="0"/>
            <w:bCs w:val="0"/>
            <w:webHidden/>
            <w:sz w:val="22"/>
            <w:szCs w:val="22"/>
          </w:rPr>
          <w:tab/>
        </w:r>
        <w:r w:rsidR="00F46084" w:rsidRPr="00F46084">
          <w:rPr>
            <w:b w:val="0"/>
            <w:bCs w:val="0"/>
            <w:webHidden/>
            <w:sz w:val="22"/>
            <w:szCs w:val="22"/>
          </w:rPr>
          <w:fldChar w:fldCharType="begin"/>
        </w:r>
        <w:r w:rsidR="00F46084" w:rsidRPr="00F46084">
          <w:rPr>
            <w:b w:val="0"/>
            <w:bCs w:val="0"/>
            <w:webHidden/>
            <w:sz w:val="22"/>
            <w:szCs w:val="22"/>
          </w:rPr>
          <w:instrText xml:space="preserve"> PAGEREF _Toc136338318 \h </w:instrText>
        </w:r>
        <w:r w:rsidR="00F46084" w:rsidRPr="00F46084">
          <w:rPr>
            <w:b w:val="0"/>
            <w:bCs w:val="0"/>
            <w:webHidden/>
            <w:sz w:val="22"/>
            <w:szCs w:val="22"/>
          </w:rPr>
        </w:r>
        <w:r w:rsidR="00F46084" w:rsidRPr="00F46084">
          <w:rPr>
            <w:b w:val="0"/>
            <w:bCs w:val="0"/>
            <w:webHidden/>
            <w:sz w:val="22"/>
            <w:szCs w:val="22"/>
          </w:rPr>
          <w:fldChar w:fldCharType="separate"/>
        </w:r>
        <w:r w:rsidR="00F46084" w:rsidRPr="00F46084">
          <w:rPr>
            <w:b w:val="0"/>
            <w:bCs w:val="0"/>
            <w:webHidden/>
            <w:sz w:val="22"/>
            <w:szCs w:val="22"/>
          </w:rPr>
          <w:t>4</w:t>
        </w:r>
        <w:r w:rsidR="00F46084" w:rsidRPr="00F46084">
          <w:rPr>
            <w:b w:val="0"/>
            <w:bCs w:val="0"/>
            <w:webHidden/>
            <w:sz w:val="22"/>
            <w:szCs w:val="22"/>
          </w:rPr>
          <w:fldChar w:fldCharType="end"/>
        </w:r>
      </w:hyperlink>
    </w:p>
    <w:p w14:paraId="3606E0F7" w14:textId="161D5810" w:rsidR="00F46084" w:rsidRPr="00F46084" w:rsidRDefault="0075672D">
      <w:pPr>
        <w:pStyle w:val="TDC1"/>
        <w:rPr>
          <w:rFonts w:eastAsiaTheme="minorEastAsia" w:cstheme="minorBidi"/>
          <w:b w:val="0"/>
          <w:bCs w:val="0"/>
          <w:kern w:val="2"/>
          <w:sz w:val="22"/>
          <w:szCs w:val="22"/>
          <w14:ligatures w14:val="standardContextual"/>
        </w:rPr>
      </w:pPr>
      <w:hyperlink w:anchor="_Toc136338319" w:history="1">
        <w:r w:rsidR="00F46084" w:rsidRPr="00F46084">
          <w:rPr>
            <w:rStyle w:val="Hipervnculo"/>
            <w:b w:val="0"/>
            <w:bCs w:val="0"/>
            <w:sz w:val="22"/>
            <w:szCs w:val="22"/>
            <w:lang w:eastAsia="x-none"/>
          </w:rPr>
          <w:t>4. INSTALACIONES, CAPACIDAD DE ALMACENAMIENTO Y RECURSOS LOGÍSTICOS DISPONIBLES PARA EL SERVICIO</w:t>
        </w:r>
        <w:r w:rsidR="00F46084" w:rsidRPr="00F46084">
          <w:rPr>
            <w:b w:val="0"/>
            <w:bCs w:val="0"/>
            <w:webHidden/>
            <w:sz w:val="22"/>
            <w:szCs w:val="22"/>
          </w:rPr>
          <w:tab/>
        </w:r>
        <w:r w:rsidR="00F46084" w:rsidRPr="00F46084">
          <w:rPr>
            <w:b w:val="0"/>
            <w:bCs w:val="0"/>
            <w:webHidden/>
            <w:sz w:val="22"/>
            <w:szCs w:val="22"/>
          </w:rPr>
          <w:fldChar w:fldCharType="begin"/>
        </w:r>
        <w:r w:rsidR="00F46084" w:rsidRPr="00F46084">
          <w:rPr>
            <w:b w:val="0"/>
            <w:bCs w:val="0"/>
            <w:webHidden/>
            <w:sz w:val="22"/>
            <w:szCs w:val="22"/>
          </w:rPr>
          <w:instrText xml:space="preserve"> PAGEREF _Toc136338319 \h </w:instrText>
        </w:r>
        <w:r w:rsidR="00F46084" w:rsidRPr="00F46084">
          <w:rPr>
            <w:b w:val="0"/>
            <w:bCs w:val="0"/>
            <w:webHidden/>
            <w:sz w:val="22"/>
            <w:szCs w:val="22"/>
          </w:rPr>
        </w:r>
        <w:r w:rsidR="00F46084" w:rsidRPr="00F46084">
          <w:rPr>
            <w:b w:val="0"/>
            <w:bCs w:val="0"/>
            <w:webHidden/>
            <w:sz w:val="22"/>
            <w:szCs w:val="22"/>
          </w:rPr>
          <w:fldChar w:fldCharType="separate"/>
        </w:r>
        <w:r w:rsidR="00F46084" w:rsidRPr="00F46084">
          <w:rPr>
            <w:b w:val="0"/>
            <w:bCs w:val="0"/>
            <w:webHidden/>
            <w:sz w:val="22"/>
            <w:szCs w:val="22"/>
          </w:rPr>
          <w:t>7</w:t>
        </w:r>
        <w:r w:rsidR="00F46084" w:rsidRPr="00F46084">
          <w:rPr>
            <w:b w:val="0"/>
            <w:bCs w:val="0"/>
            <w:webHidden/>
            <w:sz w:val="22"/>
            <w:szCs w:val="22"/>
          </w:rPr>
          <w:fldChar w:fldCharType="end"/>
        </w:r>
      </w:hyperlink>
    </w:p>
    <w:p w14:paraId="40F13F5E" w14:textId="52697D68" w:rsidR="00F46084" w:rsidRPr="00F46084" w:rsidRDefault="0075672D">
      <w:pPr>
        <w:pStyle w:val="TDC1"/>
        <w:rPr>
          <w:rFonts w:eastAsiaTheme="minorEastAsia" w:cstheme="minorBidi"/>
          <w:b w:val="0"/>
          <w:bCs w:val="0"/>
          <w:kern w:val="2"/>
          <w:sz w:val="22"/>
          <w:szCs w:val="22"/>
          <w14:ligatures w14:val="standardContextual"/>
        </w:rPr>
      </w:pPr>
      <w:hyperlink w:anchor="_Toc136338320" w:history="1">
        <w:r w:rsidR="00F46084" w:rsidRPr="00F46084">
          <w:rPr>
            <w:rStyle w:val="Hipervnculo"/>
            <w:b w:val="0"/>
            <w:bCs w:val="0"/>
            <w:sz w:val="22"/>
            <w:szCs w:val="22"/>
          </w:rPr>
          <w:t>5. EQUIPAMIENTO PARA CONTROL Y MONITOREO DE TRATAMIENTOS QUÍMICOS</w:t>
        </w:r>
        <w:r w:rsidR="00F46084" w:rsidRPr="00F46084">
          <w:rPr>
            <w:b w:val="0"/>
            <w:bCs w:val="0"/>
            <w:webHidden/>
            <w:sz w:val="22"/>
            <w:szCs w:val="22"/>
          </w:rPr>
          <w:tab/>
        </w:r>
        <w:r w:rsidR="00F46084" w:rsidRPr="00F46084">
          <w:rPr>
            <w:b w:val="0"/>
            <w:bCs w:val="0"/>
            <w:webHidden/>
            <w:sz w:val="22"/>
            <w:szCs w:val="22"/>
          </w:rPr>
          <w:fldChar w:fldCharType="begin"/>
        </w:r>
        <w:r w:rsidR="00F46084" w:rsidRPr="00F46084">
          <w:rPr>
            <w:b w:val="0"/>
            <w:bCs w:val="0"/>
            <w:webHidden/>
            <w:sz w:val="22"/>
            <w:szCs w:val="22"/>
          </w:rPr>
          <w:instrText xml:space="preserve"> PAGEREF _Toc136338320 \h </w:instrText>
        </w:r>
        <w:r w:rsidR="00F46084" w:rsidRPr="00F46084">
          <w:rPr>
            <w:b w:val="0"/>
            <w:bCs w:val="0"/>
            <w:webHidden/>
            <w:sz w:val="22"/>
            <w:szCs w:val="22"/>
          </w:rPr>
        </w:r>
        <w:r w:rsidR="00F46084" w:rsidRPr="00F46084">
          <w:rPr>
            <w:b w:val="0"/>
            <w:bCs w:val="0"/>
            <w:webHidden/>
            <w:sz w:val="22"/>
            <w:szCs w:val="22"/>
          </w:rPr>
          <w:fldChar w:fldCharType="separate"/>
        </w:r>
        <w:r w:rsidR="00F46084" w:rsidRPr="00F46084">
          <w:rPr>
            <w:b w:val="0"/>
            <w:bCs w:val="0"/>
            <w:webHidden/>
            <w:sz w:val="22"/>
            <w:szCs w:val="22"/>
          </w:rPr>
          <w:t>11</w:t>
        </w:r>
        <w:r w:rsidR="00F46084" w:rsidRPr="00F46084">
          <w:rPr>
            <w:b w:val="0"/>
            <w:bCs w:val="0"/>
            <w:webHidden/>
            <w:sz w:val="22"/>
            <w:szCs w:val="22"/>
          </w:rPr>
          <w:fldChar w:fldCharType="end"/>
        </w:r>
      </w:hyperlink>
    </w:p>
    <w:p w14:paraId="0E3A9BE3" w14:textId="427AD806" w:rsidR="00F46084" w:rsidRPr="00F46084" w:rsidRDefault="0075672D">
      <w:pPr>
        <w:pStyle w:val="TDC1"/>
        <w:rPr>
          <w:rFonts w:eastAsiaTheme="minorEastAsia" w:cstheme="minorBidi"/>
          <w:b w:val="0"/>
          <w:bCs w:val="0"/>
          <w:kern w:val="2"/>
          <w:sz w:val="22"/>
          <w:szCs w:val="22"/>
          <w14:ligatures w14:val="standardContextual"/>
        </w:rPr>
      </w:pPr>
      <w:hyperlink w:anchor="_Toc136338322" w:history="1">
        <w:r w:rsidR="00F46084" w:rsidRPr="00F46084">
          <w:rPr>
            <w:rStyle w:val="Hipervnculo"/>
            <w:b w:val="0"/>
            <w:bCs w:val="0"/>
            <w:sz w:val="22"/>
            <w:szCs w:val="22"/>
          </w:rPr>
          <w:t>6. OFERTA BASE</w:t>
        </w:r>
        <w:r w:rsidR="00F46084" w:rsidRPr="00F46084">
          <w:rPr>
            <w:b w:val="0"/>
            <w:bCs w:val="0"/>
            <w:webHidden/>
            <w:sz w:val="22"/>
            <w:szCs w:val="22"/>
          </w:rPr>
          <w:tab/>
        </w:r>
        <w:r w:rsidR="00F46084" w:rsidRPr="00F46084">
          <w:rPr>
            <w:b w:val="0"/>
            <w:bCs w:val="0"/>
            <w:webHidden/>
            <w:sz w:val="22"/>
            <w:szCs w:val="22"/>
          </w:rPr>
          <w:fldChar w:fldCharType="begin"/>
        </w:r>
        <w:r w:rsidR="00F46084" w:rsidRPr="00F46084">
          <w:rPr>
            <w:b w:val="0"/>
            <w:bCs w:val="0"/>
            <w:webHidden/>
            <w:sz w:val="22"/>
            <w:szCs w:val="22"/>
          </w:rPr>
          <w:instrText xml:space="preserve"> PAGEREF _Toc136338322 \h </w:instrText>
        </w:r>
        <w:r w:rsidR="00F46084" w:rsidRPr="00F46084">
          <w:rPr>
            <w:b w:val="0"/>
            <w:bCs w:val="0"/>
            <w:webHidden/>
            <w:sz w:val="22"/>
            <w:szCs w:val="22"/>
          </w:rPr>
        </w:r>
        <w:r w:rsidR="00F46084" w:rsidRPr="00F46084">
          <w:rPr>
            <w:b w:val="0"/>
            <w:bCs w:val="0"/>
            <w:webHidden/>
            <w:sz w:val="22"/>
            <w:szCs w:val="22"/>
          </w:rPr>
          <w:fldChar w:fldCharType="separate"/>
        </w:r>
        <w:r w:rsidR="00F46084" w:rsidRPr="00F46084">
          <w:rPr>
            <w:b w:val="0"/>
            <w:bCs w:val="0"/>
            <w:webHidden/>
            <w:sz w:val="22"/>
            <w:szCs w:val="22"/>
          </w:rPr>
          <w:t>15</w:t>
        </w:r>
        <w:r w:rsidR="00F46084" w:rsidRPr="00F46084">
          <w:rPr>
            <w:b w:val="0"/>
            <w:bCs w:val="0"/>
            <w:webHidden/>
            <w:sz w:val="22"/>
            <w:szCs w:val="22"/>
          </w:rPr>
          <w:fldChar w:fldCharType="end"/>
        </w:r>
      </w:hyperlink>
    </w:p>
    <w:p w14:paraId="797B0451" w14:textId="09802D0E" w:rsidR="00F46084" w:rsidRPr="00F46084" w:rsidRDefault="0075672D">
      <w:pPr>
        <w:pStyle w:val="TDC1"/>
        <w:rPr>
          <w:rFonts w:eastAsiaTheme="minorEastAsia" w:cstheme="minorBidi"/>
          <w:b w:val="0"/>
          <w:bCs w:val="0"/>
          <w:kern w:val="2"/>
          <w:sz w:val="22"/>
          <w:szCs w:val="22"/>
          <w14:ligatures w14:val="standardContextual"/>
        </w:rPr>
      </w:pPr>
      <w:hyperlink w:anchor="_Toc136338323" w:history="1">
        <w:r w:rsidR="00F46084" w:rsidRPr="00F46084">
          <w:rPr>
            <w:rStyle w:val="Hipervnculo"/>
            <w:rFonts w:cs="Arial"/>
            <w:b w:val="0"/>
            <w:bCs w:val="0"/>
            <w:sz w:val="22"/>
            <w:szCs w:val="22"/>
          </w:rPr>
          <w:t>6.1. Boletín técnico de todos los productos</w:t>
        </w:r>
        <w:r w:rsidR="00F46084" w:rsidRPr="00F46084">
          <w:rPr>
            <w:b w:val="0"/>
            <w:bCs w:val="0"/>
            <w:webHidden/>
            <w:sz w:val="22"/>
            <w:szCs w:val="22"/>
          </w:rPr>
          <w:tab/>
        </w:r>
        <w:r w:rsidR="00F46084" w:rsidRPr="00F46084">
          <w:rPr>
            <w:b w:val="0"/>
            <w:bCs w:val="0"/>
            <w:webHidden/>
            <w:sz w:val="22"/>
            <w:szCs w:val="22"/>
          </w:rPr>
          <w:fldChar w:fldCharType="begin"/>
        </w:r>
        <w:r w:rsidR="00F46084" w:rsidRPr="00F46084">
          <w:rPr>
            <w:b w:val="0"/>
            <w:bCs w:val="0"/>
            <w:webHidden/>
            <w:sz w:val="22"/>
            <w:szCs w:val="22"/>
          </w:rPr>
          <w:instrText xml:space="preserve"> PAGEREF _Toc136338323 \h </w:instrText>
        </w:r>
        <w:r w:rsidR="00F46084" w:rsidRPr="00F46084">
          <w:rPr>
            <w:b w:val="0"/>
            <w:bCs w:val="0"/>
            <w:webHidden/>
            <w:sz w:val="22"/>
            <w:szCs w:val="22"/>
          </w:rPr>
        </w:r>
        <w:r w:rsidR="00F46084" w:rsidRPr="00F46084">
          <w:rPr>
            <w:b w:val="0"/>
            <w:bCs w:val="0"/>
            <w:webHidden/>
            <w:sz w:val="22"/>
            <w:szCs w:val="22"/>
          </w:rPr>
          <w:fldChar w:fldCharType="separate"/>
        </w:r>
        <w:r w:rsidR="00F46084" w:rsidRPr="00F46084">
          <w:rPr>
            <w:b w:val="0"/>
            <w:bCs w:val="0"/>
            <w:webHidden/>
            <w:sz w:val="22"/>
            <w:szCs w:val="22"/>
          </w:rPr>
          <w:t>16</w:t>
        </w:r>
        <w:r w:rsidR="00F46084" w:rsidRPr="00F46084">
          <w:rPr>
            <w:b w:val="0"/>
            <w:bCs w:val="0"/>
            <w:webHidden/>
            <w:sz w:val="22"/>
            <w:szCs w:val="22"/>
          </w:rPr>
          <w:fldChar w:fldCharType="end"/>
        </w:r>
      </w:hyperlink>
    </w:p>
    <w:p w14:paraId="7F6198C0" w14:textId="52D7AD93" w:rsidR="00F46084" w:rsidRPr="00F46084" w:rsidRDefault="0075672D">
      <w:pPr>
        <w:pStyle w:val="TDC1"/>
        <w:rPr>
          <w:rFonts w:eastAsiaTheme="minorEastAsia" w:cstheme="minorBidi"/>
          <w:b w:val="0"/>
          <w:bCs w:val="0"/>
          <w:kern w:val="2"/>
          <w:sz w:val="22"/>
          <w:szCs w:val="22"/>
          <w14:ligatures w14:val="standardContextual"/>
        </w:rPr>
      </w:pPr>
      <w:hyperlink w:anchor="_Toc136338324" w:history="1">
        <w:r w:rsidR="00F46084" w:rsidRPr="00F46084">
          <w:rPr>
            <w:rStyle w:val="Hipervnculo"/>
            <w:rFonts w:cs="Arial"/>
            <w:b w:val="0"/>
            <w:bCs w:val="0"/>
            <w:sz w:val="22"/>
            <w:szCs w:val="22"/>
          </w:rPr>
          <w:t>6.2. Concentración recomendada de todos los productos</w:t>
        </w:r>
        <w:r w:rsidR="00F46084" w:rsidRPr="00F46084">
          <w:rPr>
            <w:b w:val="0"/>
            <w:bCs w:val="0"/>
            <w:webHidden/>
            <w:sz w:val="22"/>
            <w:szCs w:val="22"/>
          </w:rPr>
          <w:tab/>
        </w:r>
        <w:r w:rsidR="00F46084" w:rsidRPr="00F46084">
          <w:rPr>
            <w:b w:val="0"/>
            <w:bCs w:val="0"/>
            <w:webHidden/>
            <w:sz w:val="22"/>
            <w:szCs w:val="22"/>
          </w:rPr>
          <w:fldChar w:fldCharType="begin"/>
        </w:r>
        <w:r w:rsidR="00F46084" w:rsidRPr="00F46084">
          <w:rPr>
            <w:b w:val="0"/>
            <w:bCs w:val="0"/>
            <w:webHidden/>
            <w:sz w:val="22"/>
            <w:szCs w:val="22"/>
          </w:rPr>
          <w:instrText xml:space="preserve"> PAGEREF _Toc136338324 \h </w:instrText>
        </w:r>
        <w:r w:rsidR="00F46084" w:rsidRPr="00F46084">
          <w:rPr>
            <w:b w:val="0"/>
            <w:bCs w:val="0"/>
            <w:webHidden/>
            <w:sz w:val="22"/>
            <w:szCs w:val="22"/>
          </w:rPr>
        </w:r>
        <w:r w:rsidR="00F46084" w:rsidRPr="00F46084">
          <w:rPr>
            <w:b w:val="0"/>
            <w:bCs w:val="0"/>
            <w:webHidden/>
            <w:sz w:val="22"/>
            <w:szCs w:val="22"/>
          </w:rPr>
          <w:fldChar w:fldCharType="separate"/>
        </w:r>
        <w:r w:rsidR="00F46084" w:rsidRPr="00F46084">
          <w:rPr>
            <w:b w:val="0"/>
            <w:bCs w:val="0"/>
            <w:webHidden/>
            <w:sz w:val="22"/>
            <w:szCs w:val="22"/>
          </w:rPr>
          <w:t>16</w:t>
        </w:r>
        <w:r w:rsidR="00F46084" w:rsidRPr="00F46084">
          <w:rPr>
            <w:b w:val="0"/>
            <w:bCs w:val="0"/>
            <w:webHidden/>
            <w:sz w:val="22"/>
            <w:szCs w:val="22"/>
          </w:rPr>
          <w:fldChar w:fldCharType="end"/>
        </w:r>
      </w:hyperlink>
    </w:p>
    <w:p w14:paraId="5E2DEB5E" w14:textId="7DAED5B4" w:rsidR="00F46084" w:rsidRPr="00F46084" w:rsidRDefault="0075672D">
      <w:pPr>
        <w:pStyle w:val="TDC1"/>
        <w:rPr>
          <w:rFonts w:eastAsiaTheme="minorEastAsia" w:cstheme="minorBidi"/>
          <w:b w:val="0"/>
          <w:bCs w:val="0"/>
          <w:kern w:val="2"/>
          <w:sz w:val="22"/>
          <w:szCs w:val="22"/>
          <w14:ligatures w14:val="standardContextual"/>
        </w:rPr>
      </w:pPr>
      <w:hyperlink w:anchor="_Toc136338325" w:history="1">
        <w:r w:rsidR="00F46084" w:rsidRPr="00F46084">
          <w:rPr>
            <w:rStyle w:val="Hipervnculo"/>
            <w:rFonts w:cs="Arial"/>
            <w:b w:val="0"/>
            <w:bCs w:val="0"/>
            <w:sz w:val="22"/>
            <w:szCs w:val="22"/>
          </w:rPr>
          <w:t>6.3.  Esquema de tratamiento químico</w:t>
        </w:r>
        <w:r w:rsidR="00F46084" w:rsidRPr="00F46084">
          <w:rPr>
            <w:b w:val="0"/>
            <w:bCs w:val="0"/>
            <w:webHidden/>
            <w:sz w:val="22"/>
            <w:szCs w:val="22"/>
          </w:rPr>
          <w:tab/>
        </w:r>
        <w:r w:rsidR="00F46084" w:rsidRPr="00F46084">
          <w:rPr>
            <w:b w:val="0"/>
            <w:bCs w:val="0"/>
            <w:webHidden/>
            <w:sz w:val="22"/>
            <w:szCs w:val="22"/>
          </w:rPr>
          <w:fldChar w:fldCharType="begin"/>
        </w:r>
        <w:r w:rsidR="00F46084" w:rsidRPr="00F46084">
          <w:rPr>
            <w:b w:val="0"/>
            <w:bCs w:val="0"/>
            <w:webHidden/>
            <w:sz w:val="22"/>
            <w:szCs w:val="22"/>
          </w:rPr>
          <w:instrText xml:space="preserve"> PAGEREF _Toc136338325 \h </w:instrText>
        </w:r>
        <w:r w:rsidR="00F46084" w:rsidRPr="00F46084">
          <w:rPr>
            <w:b w:val="0"/>
            <w:bCs w:val="0"/>
            <w:webHidden/>
            <w:sz w:val="22"/>
            <w:szCs w:val="22"/>
          </w:rPr>
        </w:r>
        <w:r w:rsidR="00F46084" w:rsidRPr="00F46084">
          <w:rPr>
            <w:b w:val="0"/>
            <w:bCs w:val="0"/>
            <w:webHidden/>
            <w:sz w:val="22"/>
            <w:szCs w:val="22"/>
          </w:rPr>
          <w:fldChar w:fldCharType="separate"/>
        </w:r>
        <w:r w:rsidR="00F46084" w:rsidRPr="00F46084">
          <w:rPr>
            <w:b w:val="0"/>
            <w:bCs w:val="0"/>
            <w:webHidden/>
            <w:sz w:val="22"/>
            <w:szCs w:val="22"/>
          </w:rPr>
          <w:t>16</w:t>
        </w:r>
        <w:r w:rsidR="00F46084" w:rsidRPr="00F46084">
          <w:rPr>
            <w:b w:val="0"/>
            <w:bCs w:val="0"/>
            <w:webHidden/>
            <w:sz w:val="22"/>
            <w:szCs w:val="22"/>
          </w:rPr>
          <w:fldChar w:fldCharType="end"/>
        </w:r>
      </w:hyperlink>
    </w:p>
    <w:p w14:paraId="17EE88F9" w14:textId="49EDF146" w:rsidR="00F46084" w:rsidRPr="00F46084" w:rsidRDefault="0075672D">
      <w:pPr>
        <w:pStyle w:val="TDC1"/>
        <w:rPr>
          <w:rFonts w:eastAsiaTheme="minorEastAsia" w:cstheme="minorBidi"/>
          <w:b w:val="0"/>
          <w:bCs w:val="0"/>
          <w:kern w:val="2"/>
          <w:sz w:val="22"/>
          <w:szCs w:val="22"/>
          <w14:ligatures w14:val="standardContextual"/>
        </w:rPr>
      </w:pPr>
      <w:hyperlink w:anchor="_Toc136338328" w:history="1">
        <w:r w:rsidR="00F46084" w:rsidRPr="00F46084">
          <w:rPr>
            <w:rStyle w:val="Hipervnculo"/>
            <w:b w:val="0"/>
            <w:bCs w:val="0"/>
            <w:sz w:val="22"/>
            <w:szCs w:val="22"/>
          </w:rPr>
          <w:t>7. DESCRIPCIÓN DE SERVICIO</w:t>
        </w:r>
        <w:r w:rsidR="00F46084" w:rsidRPr="00F46084">
          <w:rPr>
            <w:b w:val="0"/>
            <w:bCs w:val="0"/>
            <w:webHidden/>
            <w:sz w:val="22"/>
            <w:szCs w:val="22"/>
          </w:rPr>
          <w:tab/>
        </w:r>
        <w:r w:rsidR="00F46084" w:rsidRPr="00F46084">
          <w:rPr>
            <w:b w:val="0"/>
            <w:bCs w:val="0"/>
            <w:webHidden/>
            <w:sz w:val="22"/>
            <w:szCs w:val="22"/>
          </w:rPr>
          <w:fldChar w:fldCharType="begin"/>
        </w:r>
        <w:r w:rsidR="00F46084" w:rsidRPr="00F46084">
          <w:rPr>
            <w:b w:val="0"/>
            <w:bCs w:val="0"/>
            <w:webHidden/>
            <w:sz w:val="22"/>
            <w:szCs w:val="22"/>
          </w:rPr>
          <w:instrText xml:space="preserve"> PAGEREF _Toc136338328 \h </w:instrText>
        </w:r>
        <w:r w:rsidR="00F46084" w:rsidRPr="00F46084">
          <w:rPr>
            <w:b w:val="0"/>
            <w:bCs w:val="0"/>
            <w:webHidden/>
            <w:sz w:val="22"/>
            <w:szCs w:val="22"/>
          </w:rPr>
        </w:r>
        <w:r w:rsidR="00F46084" w:rsidRPr="00F46084">
          <w:rPr>
            <w:b w:val="0"/>
            <w:bCs w:val="0"/>
            <w:webHidden/>
            <w:sz w:val="22"/>
            <w:szCs w:val="22"/>
          </w:rPr>
          <w:fldChar w:fldCharType="separate"/>
        </w:r>
        <w:r w:rsidR="00F46084" w:rsidRPr="00F46084">
          <w:rPr>
            <w:b w:val="0"/>
            <w:bCs w:val="0"/>
            <w:webHidden/>
            <w:sz w:val="22"/>
            <w:szCs w:val="22"/>
          </w:rPr>
          <w:t>21</w:t>
        </w:r>
        <w:r w:rsidR="00F46084" w:rsidRPr="00F46084">
          <w:rPr>
            <w:b w:val="0"/>
            <w:bCs w:val="0"/>
            <w:webHidden/>
            <w:sz w:val="22"/>
            <w:szCs w:val="22"/>
          </w:rPr>
          <w:fldChar w:fldCharType="end"/>
        </w:r>
      </w:hyperlink>
    </w:p>
    <w:p w14:paraId="35097B98" w14:textId="7251AFE8" w:rsidR="00F46084" w:rsidRPr="00F46084" w:rsidRDefault="0075672D">
      <w:pPr>
        <w:pStyle w:val="TDC1"/>
        <w:rPr>
          <w:rFonts w:eastAsiaTheme="minorEastAsia" w:cstheme="minorBidi"/>
          <w:b w:val="0"/>
          <w:bCs w:val="0"/>
          <w:kern w:val="2"/>
          <w:sz w:val="22"/>
          <w:szCs w:val="22"/>
          <w14:ligatures w14:val="standardContextual"/>
        </w:rPr>
      </w:pPr>
      <w:hyperlink w:anchor="_Toc136338329" w:history="1">
        <w:r w:rsidR="00F46084" w:rsidRPr="00F46084">
          <w:rPr>
            <w:rStyle w:val="Hipervnculo"/>
            <w:rFonts w:cs="Arial"/>
            <w:b w:val="0"/>
            <w:bCs w:val="0"/>
            <w:sz w:val="22"/>
            <w:szCs w:val="22"/>
          </w:rPr>
          <w:t>7.1. Organigrama y encuadre gremial</w:t>
        </w:r>
        <w:r w:rsidR="00F46084" w:rsidRPr="00F46084">
          <w:rPr>
            <w:b w:val="0"/>
            <w:bCs w:val="0"/>
            <w:webHidden/>
            <w:sz w:val="22"/>
            <w:szCs w:val="22"/>
          </w:rPr>
          <w:tab/>
        </w:r>
        <w:r w:rsidR="00F46084" w:rsidRPr="00F46084">
          <w:rPr>
            <w:b w:val="0"/>
            <w:bCs w:val="0"/>
            <w:webHidden/>
            <w:sz w:val="22"/>
            <w:szCs w:val="22"/>
          </w:rPr>
          <w:fldChar w:fldCharType="begin"/>
        </w:r>
        <w:r w:rsidR="00F46084" w:rsidRPr="00F46084">
          <w:rPr>
            <w:b w:val="0"/>
            <w:bCs w:val="0"/>
            <w:webHidden/>
            <w:sz w:val="22"/>
            <w:szCs w:val="22"/>
          </w:rPr>
          <w:instrText xml:space="preserve"> PAGEREF _Toc136338329 \h </w:instrText>
        </w:r>
        <w:r w:rsidR="00F46084" w:rsidRPr="00F46084">
          <w:rPr>
            <w:b w:val="0"/>
            <w:bCs w:val="0"/>
            <w:webHidden/>
            <w:sz w:val="22"/>
            <w:szCs w:val="22"/>
          </w:rPr>
        </w:r>
        <w:r w:rsidR="00F46084" w:rsidRPr="00F46084">
          <w:rPr>
            <w:b w:val="0"/>
            <w:bCs w:val="0"/>
            <w:webHidden/>
            <w:sz w:val="22"/>
            <w:szCs w:val="22"/>
          </w:rPr>
          <w:fldChar w:fldCharType="separate"/>
        </w:r>
        <w:r w:rsidR="00F46084" w:rsidRPr="00F46084">
          <w:rPr>
            <w:b w:val="0"/>
            <w:bCs w:val="0"/>
            <w:webHidden/>
            <w:sz w:val="22"/>
            <w:szCs w:val="22"/>
          </w:rPr>
          <w:t>21</w:t>
        </w:r>
        <w:r w:rsidR="00F46084" w:rsidRPr="00F46084">
          <w:rPr>
            <w:b w:val="0"/>
            <w:bCs w:val="0"/>
            <w:webHidden/>
            <w:sz w:val="22"/>
            <w:szCs w:val="22"/>
          </w:rPr>
          <w:fldChar w:fldCharType="end"/>
        </w:r>
      </w:hyperlink>
    </w:p>
    <w:p w14:paraId="47D74678" w14:textId="5E396358" w:rsidR="00F46084" w:rsidRPr="00F46084" w:rsidRDefault="0075672D">
      <w:pPr>
        <w:pStyle w:val="TDC1"/>
        <w:rPr>
          <w:rFonts w:eastAsiaTheme="minorEastAsia" w:cstheme="minorBidi"/>
          <w:b w:val="0"/>
          <w:bCs w:val="0"/>
          <w:kern w:val="2"/>
          <w:sz w:val="22"/>
          <w:szCs w:val="22"/>
          <w14:ligatures w14:val="standardContextual"/>
        </w:rPr>
      </w:pPr>
      <w:hyperlink w:anchor="_Toc136338330" w:history="1">
        <w:r w:rsidR="00F46084" w:rsidRPr="00F46084">
          <w:rPr>
            <w:rStyle w:val="Hipervnculo"/>
            <w:b w:val="0"/>
            <w:bCs w:val="0"/>
            <w:sz w:val="22"/>
            <w:szCs w:val="22"/>
          </w:rPr>
          <w:t>7.2. Afectaciones del servicio</w:t>
        </w:r>
        <w:r w:rsidR="00F46084" w:rsidRPr="00F46084">
          <w:rPr>
            <w:b w:val="0"/>
            <w:bCs w:val="0"/>
            <w:webHidden/>
            <w:sz w:val="22"/>
            <w:szCs w:val="22"/>
          </w:rPr>
          <w:tab/>
        </w:r>
        <w:r w:rsidR="00F46084" w:rsidRPr="00F46084">
          <w:rPr>
            <w:b w:val="0"/>
            <w:bCs w:val="0"/>
            <w:webHidden/>
            <w:sz w:val="22"/>
            <w:szCs w:val="22"/>
          </w:rPr>
          <w:fldChar w:fldCharType="begin"/>
        </w:r>
        <w:r w:rsidR="00F46084" w:rsidRPr="00F46084">
          <w:rPr>
            <w:b w:val="0"/>
            <w:bCs w:val="0"/>
            <w:webHidden/>
            <w:sz w:val="22"/>
            <w:szCs w:val="22"/>
          </w:rPr>
          <w:instrText xml:space="preserve"> PAGEREF _Toc136338330 \h </w:instrText>
        </w:r>
        <w:r w:rsidR="00F46084" w:rsidRPr="00F46084">
          <w:rPr>
            <w:b w:val="0"/>
            <w:bCs w:val="0"/>
            <w:webHidden/>
            <w:sz w:val="22"/>
            <w:szCs w:val="22"/>
          </w:rPr>
        </w:r>
        <w:r w:rsidR="00F46084" w:rsidRPr="00F46084">
          <w:rPr>
            <w:b w:val="0"/>
            <w:bCs w:val="0"/>
            <w:webHidden/>
            <w:sz w:val="22"/>
            <w:szCs w:val="22"/>
          </w:rPr>
          <w:fldChar w:fldCharType="separate"/>
        </w:r>
        <w:r w:rsidR="00F46084" w:rsidRPr="00F46084">
          <w:rPr>
            <w:b w:val="0"/>
            <w:bCs w:val="0"/>
            <w:webHidden/>
            <w:sz w:val="22"/>
            <w:szCs w:val="22"/>
          </w:rPr>
          <w:t>22</w:t>
        </w:r>
        <w:r w:rsidR="00F46084" w:rsidRPr="00F46084">
          <w:rPr>
            <w:b w:val="0"/>
            <w:bCs w:val="0"/>
            <w:webHidden/>
            <w:sz w:val="22"/>
            <w:szCs w:val="22"/>
          </w:rPr>
          <w:fldChar w:fldCharType="end"/>
        </w:r>
      </w:hyperlink>
    </w:p>
    <w:p w14:paraId="28B731AD" w14:textId="3F1420A0" w:rsidR="00F46084" w:rsidRPr="00F46084" w:rsidRDefault="0075672D">
      <w:pPr>
        <w:pStyle w:val="TDC1"/>
        <w:rPr>
          <w:rFonts w:eastAsiaTheme="minorEastAsia" w:cstheme="minorBidi"/>
          <w:b w:val="0"/>
          <w:bCs w:val="0"/>
          <w:kern w:val="2"/>
          <w:sz w:val="22"/>
          <w:szCs w:val="22"/>
          <w14:ligatures w14:val="standardContextual"/>
        </w:rPr>
      </w:pPr>
      <w:hyperlink w:anchor="_Toc136338331" w:history="1">
        <w:r w:rsidR="00F46084" w:rsidRPr="00F46084">
          <w:rPr>
            <w:rStyle w:val="Hipervnculo"/>
            <w:b w:val="0"/>
            <w:bCs w:val="0"/>
            <w:sz w:val="22"/>
            <w:szCs w:val="22"/>
          </w:rPr>
          <w:t>7.3. Sistemas de dosificación</w:t>
        </w:r>
        <w:r w:rsidR="00F46084" w:rsidRPr="00F46084">
          <w:rPr>
            <w:b w:val="0"/>
            <w:bCs w:val="0"/>
            <w:webHidden/>
            <w:sz w:val="22"/>
            <w:szCs w:val="22"/>
          </w:rPr>
          <w:tab/>
        </w:r>
        <w:r w:rsidR="00F46084" w:rsidRPr="00F46084">
          <w:rPr>
            <w:b w:val="0"/>
            <w:bCs w:val="0"/>
            <w:webHidden/>
            <w:sz w:val="22"/>
            <w:szCs w:val="22"/>
          </w:rPr>
          <w:fldChar w:fldCharType="begin"/>
        </w:r>
        <w:r w:rsidR="00F46084" w:rsidRPr="00F46084">
          <w:rPr>
            <w:b w:val="0"/>
            <w:bCs w:val="0"/>
            <w:webHidden/>
            <w:sz w:val="22"/>
            <w:szCs w:val="22"/>
          </w:rPr>
          <w:instrText xml:space="preserve"> PAGEREF _Toc136338331 \h </w:instrText>
        </w:r>
        <w:r w:rsidR="00F46084" w:rsidRPr="00F46084">
          <w:rPr>
            <w:b w:val="0"/>
            <w:bCs w:val="0"/>
            <w:webHidden/>
            <w:sz w:val="22"/>
            <w:szCs w:val="22"/>
          </w:rPr>
        </w:r>
        <w:r w:rsidR="00F46084" w:rsidRPr="00F46084">
          <w:rPr>
            <w:b w:val="0"/>
            <w:bCs w:val="0"/>
            <w:webHidden/>
            <w:sz w:val="22"/>
            <w:szCs w:val="22"/>
          </w:rPr>
          <w:fldChar w:fldCharType="separate"/>
        </w:r>
        <w:r w:rsidR="00F46084" w:rsidRPr="00F46084">
          <w:rPr>
            <w:b w:val="0"/>
            <w:bCs w:val="0"/>
            <w:webHidden/>
            <w:sz w:val="22"/>
            <w:szCs w:val="22"/>
          </w:rPr>
          <w:t>22</w:t>
        </w:r>
        <w:r w:rsidR="00F46084" w:rsidRPr="00F46084">
          <w:rPr>
            <w:b w:val="0"/>
            <w:bCs w:val="0"/>
            <w:webHidden/>
            <w:sz w:val="22"/>
            <w:szCs w:val="22"/>
          </w:rPr>
          <w:fldChar w:fldCharType="end"/>
        </w:r>
      </w:hyperlink>
    </w:p>
    <w:p w14:paraId="16F989A6" w14:textId="32BCA6DB" w:rsidR="00F46084" w:rsidRPr="00F46084" w:rsidRDefault="0075672D">
      <w:pPr>
        <w:pStyle w:val="TDC1"/>
        <w:tabs>
          <w:tab w:val="left" w:pos="720"/>
        </w:tabs>
        <w:rPr>
          <w:rFonts w:eastAsiaTheme="minorEastAsia" w:cstheme="minorBidi"/>
          <w:b w:val="0"/>
          <w:bCs w:val="0"/>
          <w:kern w:val="2"/>
          <w:sz w:val="22"/>
          <w:szCs w:val="22"/>
          <w14:ligatures w14:val="standardContextual"/>
        </w:rPr>
      </w:pPr>
      <w:hyperlink w:anchor="_Toc136338332" w:history="1">
        <w:r w:rsidR="00F46084" w:rsidRPr="00F46084">
          <w:rPr>
            <w:rStyle w:val="Hipervnculo"/>
            <w:b w:val="0"/>
            <w:bCs w:val="0"/>
            <w:sz w:val="22"/>
            <w:szCs w:val="22"/>
          </w:rPr>
          <w:t>8.</w:t>
        </w:r>
        <w:r w:rsidR="00F46084" w:rsidRPr="00F46084">
          <w:rPr>
            <w:rFonts w:eastAsiaTheme="minorEastAsia" w:cstheme="minorBidi"/>
            <w:b w:val="0"/>
            <w:bCs w:val="0"/>
            <w:kern w:val="2"/>
            <w:sz w:val="22"/>
            <w:szCs w:val="22"/>
            <w14:ligatures w14:val="standardContextual"/>
          </w:rPr>
          <w:tab/>
        </w:r>
        <w:r w:rsidR="00F46084" w:rsidRPr="00F46084">
          <w:rPr>
            <w:rStyle w:val="Hipervnculo"/>
            <w:b w:val="0"/>
            <w:bCs w:val="0"/>
            <w:sz w:val="22"/>
            <w:szCs w:val="22"/>
          </w:rPr>
          <w:t>INDICADORES DE PERFORMANCE</w:t>
        </w:r>
        <w:r w:rsidR="00F46084" w:rsidRPr="00F46084">
          <w:rPr>
            <w:b w:val="0"/>
            <w:bCs w:val="0"/>
            <w:webHidden/>
            <w:sz w:val="22"/>
            <w:szCs w:val="22"/>
          </w:rPr>
          <w:tab/>
        </w:r>
        <w:r w:rsidR="00F46084" w:rsidRPr="00F46084">
          <w:rPr>
            <w:b w:val="0"/>
            <w:bCs w:val="0"/>
            <w:webHidden/>
            <w:sz w:val="22"/>
            <w:szCs w:val="22"/>
          </w:rPr>
          <w:fldChar w:fldCharType="begin"/>
        </w:r>
        <w:r w:rsidR="00F46084" w:rsidRPr="00F46084">
          <w:rPr>
            <w:b w:val="0"/>
            <w:bCs w:val="0"/>
            <w:webHidden/>
            <w:sz w:val="22"/>
            <w:szCs w:val="22"/>
          </w:rPr>
          <w:instrText xml:space="preserve"> PAGEREF _Toc136338332 \h </w:instrText>
        </w:r>
        <w:r w:rsidR="00F46084" w:rsidRPr="00F46084">
          <w:rPr>
            <w:b w:val="0"/>
            <w:bCs w:val="0"/>
            <w:webHidden/>
            <w:sz w:val="22"/>
            <w:szCs w:val="22"/>
          </w:rPr>
        </w:r>
        <w:r w:rsidR="00F46084" w:rsidRPr="00F46084">
          <w:rPr>
            <w:b w:val="0"/>
            <w:bCs w:val="0"/>
            <w:webHidden/>
            <w:sz w:val="22"/>
            <w:szCs w:val="22"/>
          </w:rPr>
          <w:fldChar w:fldCharType="separate"/>
        </w:r>
        <w:r w:rsidR="00F46084" w:rsidRPr="00F46084">
          <w:rPr>
            <w:b w:val="0"/>
            <w:bCs w:val="0"/>
            <w:webHidden/>
            <w:sz w:val="22"/>
            <w:szCs w:val="22"/>
          </w:rPr>
          <w:t>23</w:t>
        </w:r>
        <w:r w:rsidR="00F46084" w:rsidRPr="00F46084">
          <w:rPr>
            <w:b w:val="0"/>
            <w:bCs w:val="0"/>
            <w:webHidden/>
            <w:sz w:val="22"/>
            <w:szCs w:val="22"/>
          </w:rPr>
          <w:fldChar w:fldCharType="end"/>
        </w:r>
      </w:hyperlink>
    </w:p>
    <w:p w14:paraId="7E2269EF" w14:textId="3DA00591" w:rsidR="00F46084" w:rsidRPr="00F46084" w:rsidRDefault="0075672D">
      <w:pPr>
        <w:pStyle w:val="TDC1"/>
        <w:tabs>
          <w:tab w:val="left" w:pos="720"/>
        </w:tabs>
        <w:rPr>
          <w:rFonts w:eastAsiaTheme="minorEastAsia" w:cstheme="minorBidi"/>
          <w:b w:val="0"/>
          <w:bCs w:val="0"/>
          <w:kern w:val="2"/>
          <w:sz w:val="22"/>
          <w:szCs w:val="22"/>
          <w14:ligatures w14:val="standardContextual"/>
        </w:rPr>
      </w:pPr>
      <w:hyperlink w:anchor="_Toc136338333" w:history="1">
        <w:r w:rsidR="00F46084" w:rsidRPr="00F46084">
          <w:rPr>
            <w:rStyle w:val="Hipervnculo"/>
            <w:b w:val="0"/>
            <w:bCs w:val="0"/>
            <w:sz w:val="22"/>
            <w:szCs w:val="22"/>
          </w:rPr>
          <w:t>9.</w:t>
        </w:r>
        <w:r w:rsidR="00F46084" w:rsidRPr="00F46084">
          <w:rPr>
            <w:rFonts w:eastAsiaTheme="minorEastAsia" w:cstheme="minorBidi"/>
            <w:b w:val="0"/>
            <w:bCs w:val="0"/>
            <w:kern w:val="2"/>
            <w:sz w:val="22"/>
            <w:szCs w:val="22"/>
            <w14:ligatures w14:val="standardContextual"/>
          </w:rPr>
          <w:tab/>
        </w:r>
        <w:r w:rsidR="00F46084" w:rsidRPr="00F46084">
          <w:rPr>
            <w:rStyle w:val="Hipervnculo"/>
            <w:b w:val="0"/>
            <w:bCs w:val="0"/>
            <w:sz w:val="22"/>
            <w:szCs w:val="22"/>
          </w:rPr>
          <w:t>SEGURIDAD, HIGIENE y AMBIENTE</w:t>
        </w:r>
        <w:r w:rsidR="00F46084" w:rsidRPr="00F46084">
          <w:rPr>
            <w:b w:val="0"/>
            <w:bCs w:val="0"/>
            <w:webHidden/>
            <w:sz w:val="22"/>
            <w:szCs w:val="22"/>
          </w:rPr>
          <w:tab/>
        </w:r>
        <w:r w:rsidR="00F46084" w:rsidRPr="00F46084">
          <w:rPr>
            <w:b w:val="0"/>
            <w:bCs w:val="0"/>
            <w:webHidden/>
            <w:sz w:val="22"/>
            <w:szCs w:val="22"/>
          </w:rPr>
          <w:fldChar w:fldCharType="begin"/>
        </w:r>
        <w:r w:rsidR="00F46084" w:rsidRPr="00F46084">
          <w:rPr>
            <w:b w:val="0"/>
            <w:bCs w:val="0"/>
            <w:webHidden/>
            <w:sz w:val="22"/>
            <w:szCs w:val="22"/>
          </w:rPr>
          <w:instrText xml:space="preserve"> PAGEREF _Toc136338333 \h </w:instrText>
        </w:r>
        <w:r w:rsidR="00F46084" w:rsidRPr="00F46084">
          <w:rPr>
            <w:b w:val="0"/>
            <w:bCs w:val="0"/>
            <w:webHidden/>
            <w:sz w:val="22"/>
            <w:szCs w:val="22"/>
          </w:rPr>
        </w:r>
        <w:r w:rsidR="00F46084" w:rsidRPr="00F46084">
          <w:rPr>
            <w:b w:val="0"/>
            <w:bCs w:val="0"/>
            <w:webHidden/>
            <w:sz w:val="22"/>
            <w:szCs w:val="22"/>
          </w:rPr>
          <w:fldChar w:fldCharType="separate"/>
        </w:r>
        <w:r w:rsidR="00F46084" w:rsidRPr="00F46084">
          <w:rPr>
            <w:b w:val="0"/>
            <w:bCs w:val="0"/>
            <w:webHidden/>
            <w:sz w:val="22"/>
            <w:szCs w:val="22"/>
          </w:rPr>
          <w:t>23</w:t>
        </w:r>
        <w:r w:rsidR="00F46084" w:rsidRPr="00F46084">
          <w:rPr>
            <w:b w:val="0"/>
            <w:bCs w:val="0"/>
            <w:webHidden/>
            <w:sz w:val="22"/>
            <w:szCs w:val="22"/>
          </w:rPr>
          <w:fldChar w:fldCharType="end"/>
        </w:r>
      </w:hyperlink>
    </w:p>
    <w:p w14:paraId="78D07EA5" w14:textId="094704B7" w:rsidR="00A9069D" w:rsidRDefault="00A9069D">
      <w:r w:rsidRPr="00F46084">
        <w:rPr>
          <w:rFonts w:ascii="Exo" w:hAnsi="Exo"/>
          <w:sz w:val="22"/>
          <w:szCs w:val="22"/>
          <w:lang w:val="es-ES"/>
        </w:rPr>
        <w:fldChar w:fldCharType="end"/>
      </w:r>
    </w:p>
    <w:p w14:paraId="54E96C14" w14:textId="77777777" w:rsidR="00561E9C" w:rsidRDefault="00561E9C" w:rsidP="00561E9C"/>
    <w:p w14:paraId="19E41F86" w14:textId="77777777" w:rsidR="00561E9C" w:rsidRDefault="00561E9C" w:rsidP="00561E9C"/>
    <w:p w14:paraId="5F9A0C81" w14:textId="77777777" w:rsidR="00561E9C" w:rsidRDefault="00561E9C" w:rsidP="00561E9C"/>
    <w:p w14:paraId="33DE8CE0" w14:textId="77777777" w:rsidR="00561E9C" w:rsidRDefault="00561E9C" w:rsidP="00561E9C"/>
    <w:p w14:paraId="7BCF494F" w14:textId="77777777" w:rsidR="00561E9C" w:rsidRDefault="00561E9C" w:rsidP="00561E9C"/>
    <w:p w14:paraId="5A3C5708" w14:textId="77777777" w:rsidR="00561E9C" w:rsidRDefault="00561E9C" w:rsidP="00561E9C"/>
    <w:p w14:paraId="2136A84A" w14:textId="77777777" w:rsidR="00381805" w:rsidRDefault="00381805" w:rsidP="00561E9C"/>
    <w:p w14:paraId="32C113F0" w14:textId="77777777" w:rsidR="009A3218" w:rsidRDefault="009A3218" w:rsidP="00561E9C"/>
    <w:p w14:paraId="42C66CE9" w14:textId="77777777" w:rsidR="00381805" w:rsidRDefault="00381805" w:rsidP="00561E9C"/>
    <w:p w14:paraId="57E3A725" w14:textId="77777777" w:rsidR="00561E9C" w:rsidRDefault="00561E9C" w:rsidP="00561E9C"/>
    <w:p w14:paraId="53901D18" w14:textId="77777777" w:rsidR="00561E9C" w:rsidRDefault="00561E9C" w:rsidP="00561E9C"/>
    <w:p w14:paraId="1499385B" w14:textId="77777777" w:rsidR="002D11C3" w:rsidRDefault="002D11C3" w:rsidP="00561E9C"/>
    <w:p w14:paraId="70662091" w14:textId="77777777" w:rsidR="002D11C3" w:rsidRDefault="002D11C3" w:rsidP="00561E9C"/>
    <w:p w14:paraId="221DB399" w14:textId="77777777" w:rsidR="002D11C3" w:rsidRDefault="002D11C3" w:rsidP="00561E9C"/>
    <w:p w14:paraId="04CF3415" w14:textId="77777777" w:rsidR="002D11C3" w:rsidRDefault="002D11C3" w:rsidP="00561E9C"/>
    <w:p w14:paraId="54F473CD" w14:textId="77777777" w:rsidR="002D11C3" w:rsidRDefault="002D11C3" w:rsidP="00561E9C"/>
    <w:p w14:paraId="6BBBC03D" w14:textId="77777777" w:rsidR="002D11C3" w:rsidRDefault="002D11C3" w:rsidP="00561E9C"/>
    <w:p w14:paraId="2F28EFA4" w14:textId="77777777" w:rsidR="002D11C3" w:rsidRDefault="002D11C3" w:rsidP="00561E9C"/>
    <w:p w14:paraId="119D728B" w14:textId="77777777" w:rsidR="002D11C3" w:rsidRDefault="002D11C3" w:rsidP="00561E9C"/>
    <w:p w14:paraId="13156DE5" w14:textId="77777777" w:rsidR="002D11C3" w:rsidRDefault="002D11C3" w:rsidP="00561E9C"/>
    <w:p w14:paraId="184F0194" w14:textId="77777777" w:rsidR="002D11C3" w:rsidRDefault="002D11C3" w:rsidP="00561E9C"/>
    <w:p w14:paraId="4D28FF7B" w14:textId="77777777" w:rsidR="002D11C3" w:rsidRDefault="002D11C3" w:rsidP="00561E9C"/>
    <w:p w14:paraId="33177712" w14:textId="77777777" w:rsidR="002D11C3" w:rsidRDefault="002D11C3" w:rsidP="00561E9C"/>
    <w:p w14:paraId="761E996F" w14:textId="77777777" w:rsidR="002D11C3" w:rsidRDefault="002D11C3" w:rsidP="00561E9C"/>
    <w:p w14:paraId="581F9A07" w14:textId="77777777" w:rsidR="002D11C3" w:rsidRDefault="002D11C3" w:rsidP="00561E9C"/>
    <w:p w14:paraId="69FC22B6" w14:textId="77777777" w:rsidR="002D11C3" w:rsidRDefault="002D11C3" w:rsidP="00561E9C"/>
    <w:p w14:paraId="2C3526B7" w14:textId="77777777" w:rsidR="002D11C3" w:rsidRDefault="002D11C3" w:rsidP="00561E9C"/>
    <w:p w14:paraId="3C132B90" w14:textId="77777777" w:rsidR="002D11C3" w:rsidRDefault="002D11C3" w:rsidP="00561E9C"/>
    <w:p w14:paraId="7783DC0E" w14:textId="77777777" w:rsidR="002D11C3" w:rsidRDefault="002D11C3" w:rsidP="00561E9C"/>
    <w:p w14:paraId="00DEDDFA" w14:textId="77777777" w:rsidR="002D11C3" w:rsidRDefault="002D11C3" w:rsidP="00561E9C"/>
    <w:p w14:paraId="0919A324" w14:textId="77777777" w:rsidR="002D11C3" w:rsidRDefault="002D11C3" w:rsidP="00561E9C"/>
    <w:p w14:paraId="4FA1667E" w14:textId="77777777" w:rsidR="002D11C3" w:rsidRDefault="002D11C3" w:rsidP="00561E9C"/>
    <w:p w14:paraId="7CB69B0F" w14:textId="77777777" w:rsidR="00C42E25" w:rsidRDefault="00C42E25" w:rsidP="00561E9C"/>
    <w:p w14:paraId="5AB8F5B6" w14:textId="77777777" w:rsidR="00561E9C" w:rsidRDefault="00561E9C" w:rsidP="00561E9C"/>
    <w:p w14:paraId="04B738B6" w14:textId="77777777" w:rsidR="00561E9C" w:rsidRDefault="00561E9C" w:rsidP="00561E9C"/>
    <w:p w14:paraId="4BABDD05" w14:textId="77777777" w:rsidR="0011499E" w:rsidRPr="00342539" w:rsidRDefault="009314B6" w:rsidP="002D11C3">
      <w:pPr>
        <w:pStyle w:val="TDC2"/>
        <w:numPr>
          <w:ilvl w:val="0"/>
          <w:numId w:val="0"/>
        </w:numPr>
      </w:pPr>
      <w:bookmarkStart w:id="2" w:name="_Toc122644817"/>
      <w:bookmarkStart w:id="3" w:name="_Toc136338316"/>
      <w:r>
        <w:lastRenderedPageBreak/>
        <w:t xml:space="preserve">1. </w:t>
      </w:r>
      <w:r w:rsidR="00CD1EA7" w:rsidRPr="00342539">
        <w:t>RESUMEN EJECUTIVO</w:t>
      </w:r>
      <w:bookmarkEnd w:id="0"/>
      <w:bookmarkEnd w:id="1"/>
      <w:bookmarkEnd w:id="2"/>
      <w:bookmarkEnd w:id="3"/>
    </w:p>
    <w:p w14:paraId="681BB448" w14:textId="1B9680E1" w:rsidR="004A3980" w:rsidRDefault="009A21E7" w:rsidP="00F93A7F">
      <w:pPr>
        <w:spacing w:before="100" w:beforeAutospacing="1" w:after="100" w:afterAutospacing="1"/>
        <w:jc w:val="both"/>
        <w:rPr>
          <w:rFonts w:ascii="Exo" w:hAnsi="Exo" w:cs="Arial"/>
          <w:sz w:val="24"/>
          <w:szCs w:val="24"/>
        </w:rPr>
      </w:pPr>
      <w:r w:rsidRPr="00F93A7F">
        <w:rPr>
          <w:rFonts w:ascii="Exo" w:hAnsi="Exo" w:cs="Arial"/>
          <w:sz w:val="24"/>
          <w:szCs w:val="24"/>
        </w:rPr>
        <w:t xml:space="preserve">El presente documento abarca el alcance técnico de la propuesta en favor de la </w:t>
      </w:r>
      <w:r w:rsidR="00214A4E" w:rsidRPr="00F93A7F">
        <w:rPr>
          <w:rFonts w:ascii="Exo" w:hAnsi="Exo" w:cs="Arial"/>
          <w:sz w:val="24"/>
          <w:szCs w:val="24"/>
        </w:rPr>
        <w:t>licitación</w:t>
      </w:r>
      <w:r w:rsidR="00F93A7F" w:rsidRPr="00F93A7F">
        <w:rPr>
          <w:rFonts w:ascii="Exo" w:hAnsi="Exo" w:cs="Arial"/>
          <w:sz w:val="24"/>
          <w:szCs w:val="24"/>
        </w:rPr>
        <w:t xml:space="preserve"> </w:t>
      </w:r>
      <w:r w:rsidR="004A3980">
        <w:rPr>
          <w:rFonts w:ascii="Exo" w:hAnsi="Exo" w:cs="Arial"/>
          <w:sz w:val="24"/>
          <w:szCs w:val="24"/>
        </w:rPr>
        <w:t xml:space="preserve">por servicio integral de </w:t>
      </w:r>
      <w:r w:rsidR="000E05D1">
        <w:rPr>
          <w:rFonts w:ascii="Exo" w:hAnsi="Exo" w:cs="Arial"/>
          <w:sz w:val="24"/>
          <w:szCs w:val="24"/>
        </w:rPr>
        <w:t xml:space="preserve">tratamientos químicos que incluye provisión, aplicación y reposición de productos químicos, control y mantenimiento de sistemas de dosificación que se llevará a cabo en los </w:t>
      </w:r>
      <w:r w:rsidR="000E05D1" w:rsidRPr="000E05D1">
        <w:rPr>
          <w:rFonts w:ascii="Exo" w:hAnsi="Exo" w:cs="Arial"/>
          <w:sz w:val="24"/>
          <w:szCs w:val="24"/>
        </w:rPr>
        <w:t xml:space="preserve">yacimientos </w:t>
      </w:r>
      <w:r w:rsidR="00C42E25">
        <w:rPr>
          <w:rFonts w:ascii="Exo" w:hAnsi="Exo" w:cs="Arial"/>
          <w:sz w:val="24"/>
          <w:szCs w:val="24"/>
        </w:rPr>
        <w:t>Bajo del Choique (BdC), Los Toldos 1 Sur – Este (LT1S-E), Los Toldos Sur 1 – Oeste (LT1S-W), Pampa de las Yeguas (PdY), Auca Mahuida Oil Terminal (AMOT)</w:t>
      </w:r>
      <w:r w:rsidR="000E05D1">
        <w:rPr>
          <w:rFonts w:ascii="Exo" w:hAnsi="Exo"/>
          <w:sz w:val="24"/>
          <w:szCs w:val="24"/>
        </w:rPr>
        <w:t xml:space="preserve"> operados por la compañía </w:t>
      </w:r>
      <w:r w:rsidR="00C42E25">
        <w:rPr>
          <w:rFonts w:ascii="Exo" w:hAnsi="Exo"/>
          <w:sz w:val="24"/>
          <w:szCs w:val="24"/>
        </w:rPr>
        <w:t xml:space="preserve">ExxonMobil Exploration Argentina S.R.L (EMEA) </w:t>
      </w:r>
      <w:r w:rsidR="000E05D1">
        <w:rPr>
          <w:rFonts w:ascii="Exo" w:hAnsi="Exo"/>
          <w:sz w:val="24"/>
          <w:szCs w:val="24"/>
        </w:rPr>
        <w:t>por un plazo de contrato de</w:t>
      </w:r>
      <w:r w:rsidR="00C42E25">
        <w:rPr>
          <w:rFonts w:ascii="Exo" w:hAnsi="Exo"/>
          <w:sz w:val="24"/>
          <w:szCs w:val="24"/>
        </w:rPr>
        <w:t xml:space="preserve"> 3 años.</w:t>
      </w:r>
    </w:p>
    <w:p w14:paraId="2EBC4221" w14:textId="3818E507" w:rsidR="0004548B" w:rsidRPr="00F93A7F" w:rsidRDefault="00895CF0" w:rsidP="00C42E25">
      <w:pPr>
        <w:spacing w:before="100" w:beforeAutospacing="1" w:after="100" w:afterAutospacing="1"/>
        <w:jc w:val="both"/>
        <w:rPr>
          <w:rFonts w:ascii="Exo" w:hAnsi="Exo" w:cs="Arial"/>
          <w:sz w:val="24"/>
          <w:szCs w:val="24"/>
        </w:rPr>
      </w:pPr>
      <w:r w:rsidRPr="00F93A7F">
        <w:rPr>
          <w:rFonts w:ascii="Exo" w:hAnsi="Exo" w:cs="Arial"/>
          <w:sz w:val="24"/>
          <w:szCs w:val="24"/>
        </w:rPr>
        <w:t>El objetivo principal del servicio es proveer un servicio integral de tratamientos químicos requeridos</w:t>
      </w:r>
      <w:r w:rsidR="0004548B">
        <w:rPr>
          <w:rFonts w:ascii="Exo" w:hAnsi="Exo" w:cs="Arial"/>
          <w:sz w:val="24"/>
          <w:szCs w:val="24"/>
        </w:rPr>
        <w:t xml:space="preserve"> </w:t>
      </w:r>
      <w:r w:rsidR="0004548B" w:rsidRPr="0004548B">
        <w:rPr>
          <w:rFonts w:ascii="Exo" w:hAnsi="Exo" w:cs="Arial"/>
          <w:sz w:val="24"/>
          <w:szCs w:val="24"/>
        </w:rPr>
        <w:t xml:space="preserve">para </w:t>
      </w:r>
      <w:r w:rsidR="00C42E25">
        <w:rPr>
          <w:rFonts w:ascii="Exo" w:hAnsi="Exo" w:cs="Arial"/>
          <w:sz w:val="24"/>
          <w:szCs w:val="24"/>
        </w:rPr>
        <w:t>las instalaciones en los yacimientos mencionados anteriormente, así como en l</w:t>
      </w:r>
      <w:r w:rsidR="00C42E25" w:rsidRPr="00C42E25">
        <w:rPr>
          <w:rFonts w:ascii="Exo" w:hAnsi="Exo" w:cs="Arial"/>
          <w:sz w:val="24"/>
          <w:szCs w:val="24"/>
        </w:rPr>
        <w:t>íneas de flujo, tuberías y pozos asociados, operados por EMEA</w:t>
      </w:r>
      <w:r w:rsidR="00C42E25">
        <w:rPr>
          <w:rFonts w:ascii="Exo" w:hAnsi="Exo" w:cs="Arial"/>
          <w:sz w:val="24"/>
          <w:szCs w:val="24"/>
        </w:rPr>
        <w:t xml:space="preserve"> y/o cualquier otra instalación o </w:t>
      </w:r>
      <w:r w:rsidR="00C42E25" w:rsidRPr="00C42E25">
        <w:rPr>
          <w:rFonts w:ascii="Exo" w:hAnsi="Exo" w:cs="Arial"/>
          <w:sz w:val="24"/>
          <w:szCs w:val="24"/>
        </w:rPr>
        <w:t>línea que la Compañía incorpore</w:t>
      </w:r>
      <w:r w:rsidR="00C42E25">
        <w:rPr>
          <w:rFonts w:ascii="Exo" w:hAnsi="Exo" w:cs="Arial"/>
          <w:sz w:val="24"/>
          <w:szCs w:val="24"/>
        </w:rPr>
        <w:t>.</w:t>
      </w:r>
    </w:p>
    <w:p w14:paraId="16E26B89" w14:textId="4A5A0F52" w:rsidR="0028352F" w:rsidRPr="00B64B0D" w:rsidRDefault="001A1459" w:rsidP="53DE336B">
      <w:pPr>
        <w:spacing w:before="100" w:beforeAutospacing="1" w:after="100" w:afterAutospacing="1"/>
        <w:jc w:val="both"/>
        <w:rPr>
          <w:rFonts w:ascii="Exo" w:hAnsi="Exo" w:cs="Arial"/>
          <w:sz w:val="24"/>
          <w:szCs w:val="24"/>
        </w:rPr>
      </w:pPr>
      <w:r w:rsidRPr="00B64B0D">
        <w:rPr>
          <w:rFonts w:ascii="Exo" w:hAnsi="Exo" w:cs="Arial"/>
          <w:sz w:val="24"/>
          <w:szCs w:val="24"/>
        </w:rPr>
        <w:t xml:space="preserve">PECOM cuenta con </w:t>
      </w:r>
      <w:r w:rsidR="002F1272" w:rsidRPr="00B64B0D">
        <w:rPr>
          <w:rFonts w:ascii="Exo" w:hAnsi="Exo" w:cs="Arial"/>
          <w:sz w:val="24"/>
          <w:szCs w:val="24"/>
        </w:rPr>
        <w:t>amplia experiencia en prestación de esta modalidad de servicio tanto en yacimientos convencionales como no convencionales</w:t>
      </w:r>
      <w:r w:rsidR="00EB0816">
        <w:rPr>
          <w:rFonts w:ascii="Exo" w:hAnsi="Exo" w:cs="Arial"/>
          <w:sz w:val="24"/>
          <w:szCs w:val="24"/>
        </w:rPr>
        <w:t xml:space="preserve"> v</w:t>
      </w:r>
      <w:r w:rsidR="002F1272" w:rsidRPr="00B64B0D">
        <w:rPr>
          <w:rFonts w:ascii="Exo" w:hAnsi="Exo" w:cs="Arial"/>
          <w:sz w:val="24"/>
          <w:szCs w:val="24"/>
        </w:rPr>
        <w:t xml:space="preserve">alidando sus diferentes tecnologías para aseguramiento de flujo y calidad de fluidos. </w:t>
      </w:r>
      <w:r w:rsidR="00155B92" w:rsidRPr="00B64B0D">
        <w:rPr>
          <w:rFonts w:ascii="Exo" w:hAnsi="Exo" w:cs="Arial"/>
          <w:sz w:val="24"/>
          <w:szCs w:val="24"/>
        </w:rPr>
        <w:t>PECOM toma como</w:t>
      </w:r>
      <w:r w:rsidR="00CD585F" w:rsidRPr="00B64B0D">
        <w:rPr>
          <w:rFonts w:ascii="Exo" w:hAnsi="Exo" w:cs="Arial"/>
          <w:sz w:val="24"/>
          <w:szCs w:val="24"/>
        </w:rPr>
        <w:t xml:space="preserve"> base el modelo tradicional de prestación integral, soportándose en sus beneficios y atributos, pero lo </w:t>
      </w:r>
      <w:r w:rsidR="0077216E" w:rsidRPr="00B64B0D">
        <w:rPr>
          <w:rFonts w:ascii="Exo" w:hAnsi="Exo" w:cs="Arial"/>
          <w:sz w:val="24"/>
          <w:szCs w:val="24"/>
        </w:rPr>
        <w:t>extrapola</w:t>
      </w:r>
      <w:r w:rsidR="00CD585F" w:rsidRPr="00B64B0D">
        <w:rPr>
          <w:rFonts w:ascii="Exo" w:hAnsi="Exo" w:cs="Arial"/>
          <w:sz w:val="24"/>
          <w:szCs w:val="24"/>
        </w:rPr>
        <w:t xml:space="preserve">, avanzando hacia una modalidad digitalmente asistida, </w:t>
      </w:r>
      <w:r w:rsidR="00C50103" w:rsidRPr="00B64B0D">
        <w:rPr>
          <w:rFonts w:ascii="Exo" w:hAnsi="Exo" w:cs="Arial"/>
          <w:sz w:val="24"/>
          <w:szCs w:val="24"/>
        </w:rPr>
        <w:t>obteniendo mayor performance, permitiendo a las operadoras hacer foco en su core bussiness y optimizar la gestión de sus activos.</w:t>
      </w:r>
    </w:p>
    <w:p w14:paraId="080C3BB0" w14:textId="6DCBFA0E" w:rsidR="00F07562" w:rsidRDefault="00924760" w:rsidP="00300838">
      <w:pPr>
        <w:spacing w:before="100" w:beforeAutospacing="1" w:after="240"/>
        <w:jc w:val="both"/>
        <w:rPr>
          <w:rFonts w:ascii="Exo" w:hAnsi="Exo" w:cs="Arial"/>
          <w:sz w:val="24"/>
          <w:szCs w:val="24"/>
        </w:rPr>
      </w:pPr>
      <w:r w:rsidRPr="00EB0816">
        <w:rPr>
          <w:rFonts w:ascii="Exo" w:hAnsi="Exo" w:cs="Arial"/>
          <w:sz w:val="24"/>
          <w:szCs w:val="24"/>
        </w:rPr>
        <w:t>Los productos y dosis planteadas</w:t>
      </w:r>
      <w:r w:rsidR="00B778BE" w:rsidRPr="00EB0816">
        <w:rPr>
          <w:rFonts w:ascii="Exo" w:hAnsi="Exo" w:cs="Arial"/>
          <w:sz w:val="24"/>
          <w:szCs w:val="24"/>
        </w:rPr>
        <w:t xml:space="preserve"> para cada ítem</w:t>
      </w:r>
      <w:r w:rsidRPr="00EB0816">
        <w:rPr>
          <w:rFonts w:ascii="Exo" w:hAnsi="Exo" w:cs="Arial"/>
          <w:sz w:val="24"/>
          <w:szCs w:val="24"/>
        </w:rPr>
        <w:t xml:space="preserve"> se basan </w:t>
      </w:r>
      <w:r w:rsidRPr="00C42E25">
        <w:rPr>
          <w:rFonts w:ascii="Exo" w:hAnsi="Exo" w:cs="Arial"/>
          <w:sz w:val="24"/>
          <w:szCs w:val="24"/>
          <w:highlight w:val="yellow"/>
        </w:rPr>
        <w:t xml:space="preserve">en </w:t>
      </w:r>
      <w:r w:rsidR="00EB0816" w:rsidRPr="00C42E25">
        <w:rPr>
          <w:rFonts w:ascii="Exo" w:hAnsi="Exo" w:cs="Arial"/>
          <w:sz w:val="24"/>
          <w:szCs w:val="24"/>
          <w:highlight w:val="yellow"/>
        </w:rPr>
        <w:t>ensayos</w:t>
      </w:r>
      <w:r w:rsidRPr="00C42E25">
        <w:rPr>
          <w:rFonts w:ascii="Exo" w:hAnsi="Exo" w:cs="Arial"/>
          <w:sz w:val="24"/>
          <w:szCs w:val="24"/>
          <w:highlight w:val="yellow"/>
        </w:rPr>
        <w:t xml:space="preserve"> </w:t>
      </w:r>
      <w:commentRangeStart w:id="4"/>
      <w:r w:rsidRPr="00C42E25">
        <w:rPr>
          <w:rFonts w:ascii="Exo" w:hAnsi="Exo" w:cs="Arial"/>
          <w:sz w:val="24"/>
          <w:szCs w:val="24"/>
          <w:highlight w:val="yellow"/>
        </w:rPr>
        <w:t>de</w:t>
      </w:r>
      <w:commentRangeEnd w:id="4"/>
      <w:r w:rsidR="0075672D">
        <w:rPr>
          <w:rStyle w:val="Refdecomentario"/>
        </w:rPr>
        <w:commentReference w:id="4"/>
      </w:r>
      <w:r w:rsidRPr="00C42E25">
        <w:rPr>
          <w:rFonts w:ascii="Exo" w:hAnsi="Exo" w:cs="Arial"/>
          <w:sz w:val="24"/>
          <w:szCs w:val="24"/>
          <w:highlight w:val="yellow"/>
        </w:rPr>
        <w:t xml:space="preserve"> laboratorio</w:t>
      </w:r>
      <w:r w:rsidR="008A64C3" w:rsidRPr="00EB0816">
        <w:rPr>
          <w:rFonts w:ascii="Exo" w:hAnsi="Exo" w:cs="Arial"/>
          <w:sz w:val="24"/>
          <w:szCs w:val="24"/>
        </w:rPr>
        <w:t xml:space="preserve"> </w:t>
      </w:r>
      <w:r w:rsidR="003D5329">
        <w:rPr>
          <w:rFonts w:ascii="Exo" w:hAnsi="Exo" w:cs="Arial"/>
          <w:sz w:val="24"/>
          <w:szCs w:val="24"/>
        </w:rPr>
        <w:t>con muestras de laboratorio recolectadas en visita de obra</w:t>
      </w:r>
      <w:r w:rsidR="008A64C3" w:rsidRPr="00EB0816">
        <w:rPr>
          <w:rFonts w:ascii="Exo" w:hAnsi="Exo" w:cs="Arial"/>
          <w:sz w:val="24"/>
          <w:szCs w:val="24"/>
        </w:rPr>
        <w:t xml:space="preserve"> </w:t>
      </w:r>
      <w:r w:rsidR="00EB0816" w:rsidRPr="00EB0816">
        <w:rPr>
          <w:rFonts w:ascii="Exo" w:hAnsi="Exo" w:cs="Arial"/>
          <w:sz w:val="24"/>
          <w:szCs w:val="24"/>
        </w:rPr>
        <w:t>en conjunto con e</w:t>
      </w:r>
      <w:r w:rsidRPr="00EB0816">
        <w:rPr>
          <w:rFonts w:ascii="Exo" w:hAnsi="Exo" w:cs="Arial"/>
          <w:sz w:val="24"/>
          <w:szCs w:val="24"/>
        </w:rPr>
        <w:t>xperiencia</w:t>
      </w:r>
      <w:r w:rsidR="008A64C3" w:rsidRPr="00EB0816">
        <w:rPr>
          <w:rFonts w:ascii="Exo" w:hAnsi="Exo" w:cs="Arial"/>
          <w:sz w:val="24"/>
          <w:szCs w:val="24"/>
        </w:rPr>
        <w:t xml:space="preserve"> adquirida</w:t>
      </w:r>
      <w:r w:rsidRPr="00EB0816">
        <w:rPr>
          <w:rFonts w:ascii="Exo" w:hAnsi="Exo" w:cs="Arial"/>
          <w:sz w:val="24"/>
          <w:szCs w:val="24"/>
        </w:rPr>
        <w:t xml:space="preserve"> de aplicación</w:t>
      </w:r>
      <w:r w:rsidR="00717782" w:rsidRPr="00EB0816">
        <w:rPr>
          <w:rFonts w:ascii="Exo" w:hAnsi="Exo" w:cs="Arial"/>
          <w:sz w:val="24"/>
          <w:szCs w:val="24"/>
        </w:rPr>
        <w:t xml:space="preserve">, </w:t>
      </w:r>
      <w:r w:rsidR="008C2D6F" w:rsidRPr="00EB0816">
        <w:rPr>
          <w:rFonts w:ascii="Exo" w:hAnsi="Exo" w:cs="Arial"/>
          <w:sz w:val="24"/>
          <w:szCs w:val="24"/>
        </w:rPr>
        <w:t>asegurando</w:t>
      </w:r>
      <w:r w:rsidR="00717782" w:rsidRPr="00EB0816">
        <w:rPr>
          <w:rFonts w:ascii="Exo" w:hAnsi="Exo" w:cs="Arial"/>
          <w:sz w:val="24"/>
          <w:szCs w:val="24"/>
        </w:rPr>
        <w:t xml:space="preserve"> la performance de cada activo</w:t>
      </w:r>
      <w:r w:rsidR="00902E03" w:rsidRPr="00EB0816">
        <w:rPr>
          <w:rFonts w:ascii="Exo" w:hAnsi="Exo" w:cs="Arial"/>
          <w:sz w:val="24"/>
          <w:szCs w:val="24"/>
        </w:rPr>
        <w:t>.</w:t>
      </w:r>
      <w:r w:rsidR="00717782" w:rsidRPr="00EB0816">
        <w:rPr>
          <w:rFonts w:ascii="Exo" w:hAnsi="Exo" w:cs="Arial"/>
          <w:sz w:val="24"/>
          <w:szCs w:val="24"/>
        </w:rPr>
        <w:t xml:space="preserve"> </w:t>
      </w:r>
      <w:r w:rsidR="001E4B7E" w:rsidRPr="00EB0816">
        <w:rPr>
          <w:rFonts w:ascii="Exo" w:hAnsi="Exo" w:cs="Arial"/>
          <w:sz w:val="24"/>
          <w:szCs w:val="24"/>
        </w:rPr>
        <w:t>Así mismo, el servicio de recorrido y mantenimiento</w:t>
      </w:r>
      <w:r w:rsidR="008C2D6F" w:rsidRPr="00EB0816">
        <w:rPr>
          <w:rFonts w:ascii="Exo" w:hAnsi="Exo" w:cs="Arial"/>
          <w:sz w:val="24"/>
          <w:szCs w:val="24"/>
        </w:rPr>
        <w:t xml:space="preserve"> adherido</w:t>
      </w:r>
      <w:r w:rsidR="001E4B7E" w:rsidRPr="00EB0816">
        <w:rPr>
          <w:rFonts w:ascii="Exo" w:hAnsi="Exo" w:cs="Arial"/>
          <w:sz w:val="24"/>
          <w:szCs w:val="24"/>
        </w:rPr>
        <w:t xml:space="preserve"> </w:t>
      </w:r>
      <w:r w:rsidR="008C2D6F" w:rsidRPr="00EB0816">
        <w:rPr>
          <w:rFonts w:ascii="Exo" w:hAnsi="Exo" w:cs="Arial"/>
          <w:sz w:val="24"/>
          <w:szCs w:val="24"/>
        </w:rPr>
        <w:t xml:space="preserve">garantiza la inyección de producto químico, evitando así </w:t>
      </w:r>
      <w:r w:rsidR="00FF5509" w:rsidRPr="00EB0816">
        <w:rPr>
          <w:rFonts w:ascii="Exo" w:hAnsi="Exo" w:cs="Arial"/>
          <w:sz w:val="24"/>
          <w:szCs w:val="24"/>
        </w:rPr>
        <w:t>l</w:t>
      </w:r>
      <w:r w:rsidR="00300838" w:rsidRPr="00EB0816">
        <w:rPr>
          <w:rFonts w:ascii="Exo" w:hAnsi="Exo" w:cs="Arial"/>
          <w:sz w:val="24"/>
          <w:szCs w:val="24"/>
        </w:rPr>
        <w:t xml:space="preserve">as </w:t>
      </w:r>
      <w:r w:rsidR="00FF5509" w:rsidRPr="00EB0816">
        <w:rPr>
          <w:rFonts w:ascii="Exo" w:hAnsi="Exo" w:cs="Arial"/>
          <w:sz w:val="24"/>
          <w:szCs w:val="24"/>
        </w:rPr>
        <w:t>eventualidades producto de la discontinuidad de aplicación.</w:t>
      </w:r>
      <w:r w:rsidR="00FF5509">
        <w:rPr>
          <w:rFonts w:ascii="Exo" w:hAnsi="Exo" w:cs="Arial"/>
          <w:sz w:val="24"/>
          <w:szCs w:val="24"/>
        </w:rPr>
        <w:t xml:space="preserve"> </w:t>
      </w:r>
    </w:p>
    <w:p w14:paraId="25615C20" w14:textId="77777777" w:rsidR="008B1F74" w:rsidRDefault="009314B6" w:rsidP="00561E9C">
      <w:pPr>
        <w:pStyle w:val="Ttulo1"/>
        <w:spacing w:after="120"/>
        <w:rPr>
          <w:rFonts w:ascii="Exo Black" w:hAnsi="Exo Black"/>
          <w:b/>
          <w:color w:val="20335A"/>
          <w:sz w:val="32"/>
          <w:szCs w:val="32"/>
        </w:rPr>
      </w:pPr>
      <w:bookmarkStart w:id="5" w:name="_Toc113875585"/>
      <w:bookmarkStart w:id="6" w:name="_Toc122644818"/>
      <w:bookmarkStart w:id="7" w:name="_Toc136338317"/>
      <w:r>
        <w:rPr>
          <w:rFonts w:ascii="Exo Black" w:hAnsi="Exo Black"/>
          <w:b/>
          <w:color w:val="20335A"/>
          <w:sz w:val="32"/>
          <w:szCs w:val="32"/>
        </w:rPr>
        <w:t xml:space="preserve">2. </w:t>
      </w:r>
      <w:r w:rsidR="008B1F74" w:rsidRPr="00C83D19">
        <w:rPr>
          <w:rFonts w:ascii="Exo Black" w:hAnsi="Exo Black"/>
          <w:b/>
          <w:color w:val="20335A"/>
          <w:sz w:val="32"/>
          <w:szCs w:val="32"/>
        </w:rPr>
        <w:t>ALCANCE DE LA PROPUESTA</w:t>
      </w:r>
      <w:bookmarkEnd w:id="5"/>
      <w:bookmarkEnd w:id="6"/>
      <w:bookmarkEnd w:id="7"/>
    </w:p>
    <w:p w14:paraId="36209072" w14:textId="77777777" w:rsidR="005B17BF" w:rsidRDefault="005B7F55" w:rsidP="00942C18">
      <w:pPr>
        <w:pStyle w:val="Prrafodelista"/>
        <w:numPr>
          <w:ilvl w:val="0"/>
          <w:numId w:val="19"/>
        </w:numPr>
        <w:ind w:left="426"/>
        <w:jc w:val="both"/>
        <w:rPr>
          <w:rFonts w:ascii="Exo" w:hAnsi="Exo" w:cs="Arial"/>
          <w:sz w:val="24"/>
          <w:szCs w:val="24"/>
          <w:lang w:eastAsia="x-none"/>
        </w:rPr>
      </w:pPr>
      <w:r w:rsidRPr="005B7F55">
        <w:rPr>
          <w:rFonts w:ascii="Exo" w:hAnsi="Exo" w:cs="Arial"/>
          <w:sz w:val="24"/>
          <w:szCs w:val="24"/>
          <w:lang w:eastAsia="x-none"/>
        </w:rPr>
        <w:t>Provisión de productos químico</w:t>
      </w:r>
      <w:r w:rsidR="005B17BF">
        <w:rPr>
          <w:rFonts w:ascii="Exo" w:hAnsi="Exo" w:cs="Arial"/>
          <w:sz w:val="24"/>
          <w:szCs w:val="24"/>
          <w:lang w:eastAsia="x-none"/>
        </w:rPr>
        <w:t>.</w:t>
      </w:r>
    </w:p>
    <w:p w14:paraId="2A83D356" w14:textId="04CC324E" w:rsidR="005B7F55" w:rsidRPr="005B17BF" w:rsidRDefault="005B7F55" w:rsidP="00942C18">
      <w:pPr>
        <w:pStyle w:val="Prrafodelista"/>
        <w:numPr>
          <w:ilvl w:val="0"/>
          <w:numId w:val="19"/>
        </w:numPr>
        <w:ind w:left="426"/>
        <w:jc w:val="both"/>
        <w:rPr>
          <w:rFonts w:ascii="Exo" w:hAnsi="Exo" w:cs="Arial"/>
          <w:sz w:val="24"/>
          <w:szCs w:val="24"/>
          <w:lang w:eastAsia="x-none"/>
        </w:rPr>
      </w:pPr>
      <w:r w:rsidRPr="005B17BF">
        <w:rPr>
          <w:rFonts w:ascii="Exo" w:hAnsi="Exo" w:cs="Arial"/>
          <w:sz w:val="24"/>
          <w:szCs w:val="24"/>
          <w:lang w:eastAsia="x-none"/>
        </w:rPr>
        <w:t>Aplicación de productos químicos para los tratamiento</w:t>
      </w:r>
      <w:r w:rsidR="005B17BF">
        <w:rPr>
          <w:rFonts w:ascii="Exo" w:hAnsi="Exo" w:cs="Arial"/>
          <w:sz w:val="24"/>
          <w:szCs w:val="24"/>
          <w:lang w:eastAsia="x-none"/>
        </w:rPr>
        <w:t>s</w:t>
      </w:r>
      <w:r w:rsidR="005B17BF" w:rsidRPr="005B17BF">
        <w:rPr>
          <w:rFonts w:ascii="Exo" w:hAnsi="Exo" w:cs="Arial"/>
          <w:sz w:val="24"/>
          <w:szCs w:val="24"/>
          <w:lang w:eastAsia="x-none"/>
        </w:rPr>
        <w:t xml:space="preserve"> </w:t>
      </w:r>
      <w:r w:rsidR="005B17BF" w:rsidRPr="005B17BF">
        <w:rPr>
          <w:rFonts w:ascii="Exo" w:hAnsi="Exo" w:cs="Arial"/>
          <w:sz w:val="24"/>
          <w:szCs w:val="24"/>
        </w:rPr>
        <w:t xml:space="preserve">de pozos, </w:t>
      </w:r>
      <w:r w:rsidR="00C42E25">
        <w:rPr>
          <w:rFonts w:ascii="Exo" w:hAnsi="Exo" w:cs="Arial"/>
          <w:sz w:val="24"/>
          <w:szCs w:val="24"/>
        </w:rPr>
        <w:t>líneas de</w:t>
      </w:r>
      <w:r w:rsidR="005B17BF" w:rsidRPr="005B17BF">
        <w:rPr>
          <w:rFonts w:ascii="Exo" w:hAnsi="Exo" w:cs="Arial"/>
          <w:sz w:val="24"/>
          <w:szCs w:val="24"/>
        </w:rPr>
        <w:t xml:space="preserve"> conducción, baterías y</w:t>
      </w:r>
      <w:r w:rsidR="00C42E25">
        <w:rPr>
          <w:rFonts w:ascii="Exo" w:hAnsi="Exo" w:cs="Arial"/>
          <w:sz w:val="24"/>
          <w:szCs w:val="24"/>
        </w:rPr>
        <w:t>/o</w:t>
      </w:r>
      <w:r w:rsidR="005B17BF" w:rsidRPr="005B17BF">
        <w:rPr>
          <w:rFonts w:ascii="Exo" w:hAnsi="Exo" w:cs="Arial"/>
          <w:sz w:val="24"/>
          <w:szCs w:val="24"/>
        </w:rPr>
        <w:t xml:space="preserve"> plant</w:t>
      </w:r>
      <w:r w:rsidR="00C42E25">
        <w:rPr>
          <w:rFonts w:ascii="Exo" w:hAnsi="Exo" w:cs="Arial"/>
          <w:sz w:val="24"/>
          <w:szCs w:val="24"/>
        </w:rPr>
        <w:t>as.</w:t>
      </w:r>
    </w:p>
    <w:p w14:paraId="6ACB93FD" w14:textId="6ECBF3FA" w:rsidR="005B7F55" w:rsidRPr="005B7F55" w:rsidRDefault="005B7F55" w:rsidP="00942C18">
      <w:pPr>
        <w:pStyle w:val="Prrafodelista"/>
        <w:numPr>
          <w:ilvl w:val="0"/>
          <w:numId w:val="19"/>
        </w:numPr>
        <w:ind w:left="426"/>
        <w:jc w:val="both"/>
        <w:rPr>
          <w:rFonts w:ascii="Exo" w:hAnsi="Exo" w:cs="Arial"/>
          <w:sz w:val="24"/>
          <w:szCs w:val="24"/>
          <w:lang w:eastAsia="x-none"/>
        </w:rPr>
      </w:pPr>
      <w:r w:rsidRPr="005B7F55">
        <w:rPr>
          <w:rFonts w:ascii="Exo" w:hAnsi="Exo" w:cs="Arial"/>
          <w:sz w:val="24"/>
          <w:szCs w:val="24"/>
          <w:lang w:eastAsia="x-none"/>
        </w:rPr>
        <w:t xml:space="preserve">Reposición en puntos de dosificación continua. </w:t>
      </w:r>
    </w:p>
    <w:p w14:paraId="5B026F4B" w14:textId="06A6E05F" w:rsidR="005B7F55" w:rsidRDefault="005B7F55" w:rsidP="00942C18">
      <w:pPr>
        <w:pStyle w:val="Prrafodelista"/>
        <w:numPr>
          <w:ilvl w:val="0"/>
          <w:numId w:val="19"/>
        </w:numPr>
        <w:ind w:left="426"/>
        <w:jc w:val="both"/>
        <w:rPr>
          <w:rFonts w:ascii="Exo" w:hAnsi="Exo" w:cs="Arial"/>
          <w:sz w:val="24"/>
          <w:szCs w:val="24"/>
          <w:lang w:eastAsia="x-none"/>
        </w:rPr>
      </w:pPr>
      <w:r w:rsidRPr="005B7F55">
        <w:rPr>
          <w:rFonts w:ascii="Exo" w:hAnsi="Exo" w:cs="Arial"/>
          <w:sz w:val="24"/>
          <w:szCs w:val="24"/>
          <w:lang w:eastAsia="x-none"/>
        </w:rPr>
        <w:t>Monitorear y controlar la eficiencia de dosificación de los productos velando por el correcto funcionamiento de los equipos de dosifica</w:t>
      </w:r>
      <w:r w:rsidR="00942C18">
        <w:rPr>
          <w:rFonts w:ascii="Exo" w:hAnsi="Exo" w:cs="Arial"/>
          <w:sz w:val="24"/>
          <w:szCs w:val="24"/>
          <w:lang w:eastAsia="x-none"/>
        </w:rPr>
        <w:t>c</w:t>
      </w:r>
      <w:r w:rsidRPr="005B7F55">
        <w:rPr>
          <w:rFonts w:ascii="Exo" w:hAnsi="Exo" w:cs="Arial"/>
          <w:sz w:val="24"/>
          <w:szCs w:val="24"/>
          <w:lang w:eastAsia="x-none"/>
        </w:rPr>
        <w:t>ión, efectuando su mantenimiento y reparación.</w:t>
      </w:r>
    </w:p>
    <w:p w14:paraId="660849F2" w14:textId="3C0BE830" w:rsidR="00C42E25" w:rsidRDefault="00C42E25" w:rsidP="00942C18">
      <w:pPr>
        <w:pStyle w:val="Prrafodelista"/>
        <w:numPr>
          <w:ilvl w:val="0"/>
          <w:numId w:val="19"/>
        </w:numPr>
        <w:ind w:left="426"/>
        <w:jc w:val="both"/>
        <w:rPr>
          <w:rFonts w:ascii="Exo" w:hAnsi="Exo" w:cs="Arial"/>
          <w:sz w:val="24"/>
          <w:szCs w:val="24"/>
          <w:lang w:eastAsia="x-none"/>
        </w:rPr>
      </w:pPr>
      <w:r>
        <w:rPr>
          <w:rFonts w:ascii="Exo" w:hAnsi="Exo" w:cs="Arial"/>
          <w:sz w:val="24"/>
          <w:szCs w:val="24"/>
          <w:lang w:eastAsia="x-none"/>
        </w:rPr>
        <w:t>Garantizar la inyección continua de productos químicos a través del mantenimiento y revisión del buen funcionamiento de los equipos dosificadores.</w:t>
      </w:r>
    </w:p>
    <w:p w14:paraId="15BB7234" w14:textId="5FDBB038" w:rsidR="005B7F55" w:rsidRDefault="005B7F55" w:rsidP="00942C18">
      <w:pPr>
        <w:pStyle w:val="Prrafodelista"/>
        <w:numPr>
          <w:ilvl w:val="0"/>
          <w:numId w:val="19"/>
        </w:numPr>
        <w:ind w:left="426"/>
        <w:jc w:val="both"/>
        <w:rPr>
          <w:rFonts w:ascii="Exo" w:hAnsi="Exo" w:cs="Arial"/>
          <w:sz w:val="24"/>
          <w:szCs w:val="24"/>
          <w:lang w:eastAsia="x-none"/>
        </w:rPr>
      </w:pPr>
      <w:r w:rsidRPr="005B7F55">
        <w:rPr>
          <w:rFonts w:ascii="Exo" w:hAnsi="Exo" w:cs="Arial"/>
          <w:sz w:val="24"/>
          <w:szCs w:val="24"/>
          <w:lang w:eastAsia="x-none"/>
        </w:rPr>
        <w:t xml:space="preserve">Servicio técnico de ingeniería a demanda. </w:t>
      </w:r>
    </w:p>
    <w:p w14:paraId="5D611343" w14:textId="77777777" w:rsidR="00C42E25" w:rsidRDefault="00C42E25" w:rsidP="00C42E25">
      <w:pPr>
        <w:jc w:val="both"/>
        <w:rPr>
          <w:rFonts w:ascii="Exo" w:hAnsi="Exo" w:cs="Arial"/>
          <w:sz w:val="24"/>
          <w:szCs w:val="24"/>
          <w:lang w:eastAsia="x-none"/>
        </w:rPr>
      </w:pPr>
    </w:p>
    <w:p w14:paraId="139AE4C7" w14:textId="77777777" w:rsidR="00557B8A" w:rsidRDefault="00557B8A" w:rsidP="00C42E25">
      <w:pPr>
        <w:jc w:val="both"/>
        <w:rPr>
          <w:rFonts w:ascii="Exo" w:hAnsi="Exo" w:cs="Arial"/>
          <w:sz w:val="24"/>
          <w:szCs w:val="24"/>
          <w:lang w:eastAsia="x-none"/>
        </w:rPr>
      </w:pPr>
    </w:p>
    <w:p w14:paraId="2662542F" w14:textId="77777777" w:rsidR="00557B8A" w:rsidRDefault="00557B8A" w:rsidP="00C42E25">
      <w:pPr>
        <w:jc w:val="both"/>
        <w:rPr>
          <w:rFonts w:ascii="Exo" w:hAnsi="Exo" w:cs="Arial"/>
          <w:sz w:val="24"/>
          <w:szCs w:val="24"/>
          <w:lang w:eastAsia="x-none"/>
        </w:rPr>
      </w:pPr>
    </w:p>
    <w:p w14:paraId="4C852A29" w14:textId="30277937" w:rsidR="00557B8A" w:rsidRDefault="00557B8A" w:rsidP="00C42E25">
      <w:pPr>
        <w:jc w:val="both"/>
        <w:rPr>
          <w:rFonts w:ascii="Exo" w:hAnsi="Exo" w:cs="Arial"/>
          <w:sz w:val="24"/>
          <w:szCs w:val="24"/>
          <w:lang w:eastAsia="x-none"/>
        </w:rPr>
      </w:pPr>
      <w:r>
        <w:rPr>
          <w:noProof/>
        </w:rPr>
        <w:lastRenderedPageBreak/>
        <w:drawing>
          <wp:inline distT="0" distB="0" distL="0" distR="0" wp14:anchorId="7561F943" wp14:editId="4AA47337">
            <wp:extent cx="6288405" cy="8891270"/>
            <wp:effectExtent l="0" t="0" r="0" b="5080"/>
            <wp:docPr id="10" name="Imagen 10"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Interfaz de usuario gráfica&#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88405" cy="8891270"/>
                    </a:xfrm>
                    <a:prstGeom prst="rect">
                      <a:avLst/>
                    </a:prstGeom>
                    <a:noFill/>
                    <a:ln>
                      <a:noFill/>
                    </a:ln>
                  </pic:spPr>
                </pic:pic>
              </a:graphicData>
            </a:graphic>
          </wp:inline>
        </w:drawing>
      </w:r>
    </w:p>
    <w:p w14:paraId="73FB7166" w14:textId="64D763CC" w:rsidR="00C94166" w:rsidRDefault="009314B6" w:rsidP="00561E9C">
      <w:pPr>
        <w:pStyle w:val="Ttulo1"/>
        <w:spacing w:after="120"/>
        <w:jc w:val="both"/>
        <w:rPr>
          <w:rFonts w:ascii="Exo Black" w:hAnsi="Exo Black"/>
          <w:b/>
          <w:color w:val="20335A"/>
          <w:sz w:val="32"/>
          <w:szCs w:val="32"/>
        </w:rPr>
      </w:pPr>
      <w:bookmarkStart w:id="8" w:name="_Toc113875586"/>
      <w:bookmarkStart w:id="9" w:name="_Toc122644819"/>
      <w:bookmarkStart w:id="10" w:name="_Toc136338318"/>
      <w:r>
        <w:rPr>
          <w:rFonts w:ascii="Exo Black" w:hAnsi="Exo Black"/>
          <w:b/>
          <w:color w:val="20335A"/>
          <w:sz w:val="32"/>
          <w:szCs w:val="32"/>
        </w:rPr>
        <w:lastRenderedPageBreak/>
        <w:t xml:space="preserve">3. </w:t>
      </w:r>
      <w:bookmarkEnd w:id="8"/>
      <w:r w:rsidR="00675FA4">
        <w:rPr>
          <w:rFonts w:ascii="Exo Black" w:hAnsi="Exo Black"/>
          <w:b/>
          <w:color w:val="20335A"/>
          <w:sz w:val="32"/>
          <w:szCs w:val="32"/>
        </w:rPr>
        <w:t>GESTIÓN DE SERVICIO</w:t>
      </w:r>
      <w:bookmarkEnd w:id="9"/>
      <w:bookmarkEnd w:id="10"/>
    </w:p>
    <w:p w14:paraId="1C523268" w14:textId="77777777" w:rsidR="00675FA4" w:rsidRPr="00675FA4" w:rsidRDefault="00675FA4" w:rsidP="00675FA4"/>
    <w:p w14:paraId="0D33E8F3" w14:textId="2C3DEF1B" w:rsidR="00515A5D" w:rsidRPr="00FC4AFE" w:rsidRDefault="00515A5D" w:rsidP="00515A5D">
      <w:pPr>
        <w:jc w:val="both"/>
        <w:rPr>
          <w:rFonts w:ascii="Exo" w:hAnsi="Exo"/>
          <w:sz w:val="24"/>
          <w:szCs w:val="24"/>
          <w:lang w:eastAsia="x-none"/>
        </w:rPr>
      </w:pPr>
      <w:r w:rsidRPr="00FC4AFE">
        <w:rPr>
          <w:rFonts w:ascii="Exo" w:hAnsi="Exo"/>
          <w:sz w:val="24"/>
          <w:szCs w:val="24"/>
          <w:lang w:eastAsia="x-none"/>
        </w:rPr>
        <w:t xml:space="preserve">Actualmente el servicio integral llevado a cabo por PECOM se basa en un </w:t>
      </w:r>
      <w:r w:rsidRPr="00FC4AFE">
        <w:rPr>
          <w:rFonts w:ascii="Exo" w:hAnsi="Exo"/>
          <w:b/>
          <w:bCs/>
          <w:color w:val="002060"/>
          <w:sz w:val="24"/>
          <w:szCs w:val="24"/>
          <w:lang w:eastAsia="x-none"/>
        </w:rPr>
        <w:t>Modelo Operacional Digitalmente Asistido</w:t>
      </w:r>
      <w:r w:rsidRPr="00FC4AFE">
        <w:rPr>
          <w:rFonts w:ascii="Exo" w:hAnsi="Exo"/>
          <w:b/>
          <w:bCs/>
          <w:sz w:val="24"/>
          <w:szCs w:val="24"/>
          <w:lang w:eastAsia="x-none"/>
        </w:rPr>
        <w:t xml:space="preserve"> </w:t>
      </w:r>
      <w:r w:rsidRPr="00FC4AFE">
        <w:rPr>
          <w:rFonts w:ascii="Exo" w:hAnsi="Exo"/>
          <w:sz w:val="24"/>
          <w:szCs w:val="24"/>
          <w:lang w:eastAsia="x-none"/>
        </w:rPr>
        <w:t xml:space="preserve">que ofrece como contraprestación directa los resultados y especificaciones requeridos para el Aseguramiento de Flujo y Calidad de las corrientes de Petróleo, Gas y Agua en todas las instalaciones del yacimiento </w:t>
      </w:r>
      <w:r w:rsidR="00BB21DD" w:rsidRPr="00FC4AFE">
        <w:rPr>
          <w:rFonts w:ascii="Exo" w:hAnsi="Exo"/>
          <w:sz w:val="24"/>
          <w:szCs w:val="24"/>
          <w:lang w:eastAsia="x-none"/>
        </w:rPr>
        <w:t>(</w:t>
      </w:r>
      <w:r w:rsidRPr="00FC4AFE">
        <w:rPr>
          <w:rFonts w:ascii="Exo" w:hAnsi="Exo"/>
          <w:sz w:val="24"/>
          <w:szCs w:val="24"/>
          <w:lang w:eastAsia="x-none"/>
        </w:rPr>
        <w:t>Flow &amp; Quality Fluid Assurance</w:t>
      </w:r>
      <w:r w:rsidR="00BB21DD" w:rsidRPr="00FC4AFE">
        <w:rPr>
          <w:rFonts w:ascii="Exo" w:hAnsi="Exo"/>
          <w:sz w:val="24"/>
          <w:szCs w:val="24"/>
          <w:lang w:eastAsia="x-none"/>
        </w:rPr>
        <w:t>).</w:t>
      </w:r>
    </w:p>
    <w:p w14:paraId="3F80D129" w14:textId="77777777" w:rsidR="00CD376D" w:rsidRPr="00515A5D" w:rsidRDefault="00CD376D" w:rsidP="00515A5D">
      <w:pPr>
        <w:jc w:val="both"/>
        <w:rPr>
          <w:rFonts w:ascii="Exo" w:hAnsi="Exo"/>
          <w:sz w:val="24"/>
          <w:szCs w:val="24"/>
          <w:lang w:eastAsia="x-none"/>
        </w:rPr>
      </w:pPr>
    </w:p>
    <w:p w14:paraId="1B7C5E30" w14:textId="77777777" w:rsidR="00515A5D" w:rsidRDefault="00515A5D" w:rsidP="00515A5D">
      <w:pPr>
        <w:jc w:val="both"/>
        <w:rPr>
          <w:rFonts w:ascii="Exo" w:hAnsi="Exo"/>
          <w:sz w:val="24"/>
          <w:szCs w:val="24"/>
          <w:lang w:eastAsia="x-none"/>
        </w:rPr>
      </w:pPr>
      <w:r w:rsidRPr="00515A5D">
        <w:rPr>
          <w:rFonts w:ascii="Exo" w:hAnsi="Exo"/>
          <w:sz w:val="24"/>
          <w:szCs w:val="24"/>
          <w:lang w:eastAsia="x-none"/>
        </w:rPr>
        <w:t>La prestación del servicio integral no está limitado a las tecnologías de Tratamiento Químico (Productos), sino que incluye tecnologías complementarias que abarcan la aplicación, el control y monitoreo de los tratamientos y los semi-procesos en los que interviene directamente.</w:t>
      </w:r>
    </w:p>
    <w:p w14:paraId="27206963" w14:textId="77777777" w:rsidR="00CD376D" w:rsidRPr="00515A5D" w:rsidRDefault="00CD376D" w:rsidP="00515A5D">
      <w:pPr>
        <w:jc w:val="both"/>
        <w:rPr>
          <w:rFonts w:ascii="Exo" w:hAnsi="Exo"/>
          <w:sz w:val="24"/>
          <w:szCs w:val="24"/>
          <w:lang w:eastAsia="x-none"/>
        </w:rPr>
      </w:pPr>
    </w:p>
    <w:p w14:paraId="0D361BDA" w14:textId="61B0D7B2" w:rsidR="00515A5D" w:rsidRDefault="00E82808" w:rsidP="00515A5D">
      <w:pPr>
        <w:jc w:val="both"/>
        <w:rPr>
          <w:rFonts w:ascii="Exo" w:hAnsi="Exo"/>
          <w:sz w:val="24"/>
          <w:szCs w:val="24"/>
          <w:lang w:eastAsia="x-none"/>
        </w:rPr>
      </w:pPr>
      <w:r>
        <w:rPr>
          <w:rFonts w:ascii="Exo" w:hAnsi="Exo"/>
          <w:sz w:val="24"/>
          <w:szCs w:val="24"/>
          <w:lang w:eastAsia="x-none"/>
        </w:rPr>
        <w:t>L</w:t>
      </w:r>
      <w:r w:rsidR="00515A5D" w:rsidRPr="00515A5D">
        <w:rPr>
          <w:rFonts w:ascii="Exo" w:hAnsi="Exo"/>
          <w:sz w:val="24"/>
          <w:szCs w:val="24"/>
          <w:lang w:eastAsia="x-none"/>
        </w:rPr>
        <w:t>a dinámica del Servicio articula, integra y gestiona un conjunto de tecnologías para cumplir sus objetivos y lograr los resultados especificados:</w:t>
      </w:r>
    </w:p>
    <w:p w14:paraId="0341148A" w14:textId="77777777" w:rsidR="00E82808" w:rsidRPr="00515A5D" w:rsidRDefault="00E82808" w:rsidP="00515A5D">
      <w:pPr>
        <w:jc w:val="both"/>
        <w:rPr>
          <w:rFonts w:ascii="Exo" w:hAnsi="Exo"/>
          <w:sz w:val="24"/>
          <w:szCs w:val="24"/>
          <w:lang w:eastAsia="x-none"/>
        </w:rPr>
      </w:pPr>
    </w:p>
    <w:p w14:paraId="6FD72773" w14:textId="4CD3BDE5" w:rsidR="00515A5D" w:rsidRPr="00563A43" w:rsidRDefault="00515A5D" w:rsidP="00F7716F">
      <w:pPr>
        <w:numPr>
          <w:ilvl w:val="0"/>
          <w:numId w:val="9"/>
        </w:numPr>
        <w:ind w:left="284" w:hanging="142"/>
        <w:jc w:val="both"/>
        <w:rPr>
          <w:rFonts w:ascii="Exo" w:hAnsi="Exo"/>
          <w:b/>
          <w:bCs/>
          <w:color w:val="002060"/>
          <w:sz w:val="24"/>
          <w:szCs w:val="24"/>
          <w:lang w:eastAsia="x-none"/>
        </w:rPr>
      </w:pPr>
      <w:r w:rsidRPr="00563A43">
        <w:rPr>
          <w:rFonts w:ascii="Exo" w:hAnsi="Exo"/>
          <w:b/>
          <w:bCs/>
          <w:color w:val="002060"/>
          <w:sz w:val="24"/>
          <w:szCs w:val="24"/>
          <w:lang w:eastAsia="x-none"/>
        </w:rPr>
        <w:t>Tratamiento químico</w:t>
      </w:r>
    </w:p>
    <w:p w14:paraId="11EC21F9" w14:textId="77777777" w:rsidR="00E82808" w:rsidRPr="00515A5D" w:rsidRDefault="00E82808" w:rsidP="00E82808">
      <w:pPr>
        <w:ind w:left="284"/>
        <w:jc w:val="both"/>
        <w:rPr>
          <w:rFonts w:ascii="Exo" w:hAnsi="Exo"/>
          <w:sz w:val="24"/>
          <w:szCs w:val="24"/>
          <w:lang w:eastAsia="x-none"/>
        </w:rPr>
      </w:pPr>
    </w:p>
    <w:p w14:paraId="2C115BE4" w14:textId="77777777" w:rsidR="00515A5D" w:rsidRDefault="00515A5D" w:rsidP="00515A5D">
      <w:pPr>
        <w:jc w:val="both"/>
        <w:rPr>
          <w:rFonts w:ascii="Exo" w:hAnsi="Exo"/>
          <w:sz w:val="24"/>
          <w:szCs w:val="24"/>
          <w:lang w:eastAsia="x-none"/>
        </w:rPr>
      </w:pPr>
      <w:r w:rsidRPr="00515A5D">
        <w:rPr>
          <w:rFonts w:ascii="Exo" w:hAnsi="Exo"/>
          <w:sz w:val="24"/>
          <w:szCs w:val="24"/>
          <w:lang w:eastAsia="x-none"/>
        </w:rPr>
        <w:t xml:space="preserve">El Tratamiento Químico representa un elemento central en relación con el Flow Assurrance y Quality Fluid Assurance. En este sentido, el servicio cuenta con el respaldo de las últimas tecnologías en materia de productos químicos. </w:t>
      </w:r>
    </w:p>
    <w:p w14:paraId="585D079B" w14:textId="7002A605" w:rsidR="00726C32" w:rsidRPr="00DB6916" w:rsidRDefault="00726C32" w:rsidP="00726C32">
      <w:pPr>
        <w:spacing w:before="240" w:after="240"/>
        <w:jc w:val="both"/>
        <w:rPr>
          <w:rFonts w:ascii="Exo" w:hAnsi="Exo" w:cs="Arial"/>
          <w:sz w:val="24"/>
          <w:szCs w:val="24"/>
        </w:rPr>
      </w:pPr>
      <w:r w:rsidRPr="00DB6916">
        <w:rPr>
          <w:rFonts w:ascii="Exo" w:hAnsi="Exo" w:cs="Arial"/>
          <w:sz w:val="24"/>
          <w:szCs w:val="24"/>
        </w:rPr>
        <w:t>Las actividades específicas involucradas son:</w:t>
      </w:r>
      <w:r w:rsidR="009D2671">
        <w:rPr>
          <w:rFonts w:ascii="Exo" w:hAnsi="Exo" w:cs="Arial"/>
          <w:sz w:val="24"/>
          <w:szCs w:val="24"/>
        </w:rPr>
        <w:t>1e</w:t>
      </w:r>
    </w:p>
    <w:p w14:paraId="03F9A393" w14:textId="77777777" w:rsidR="00726C32" w:rsidRPr="00DB6916" w:rsidRDefault="00726C32" w:rsidP="00563A43">
      <w:pPr>
        <w:spacing w:before="240" w:after="240"/>
        <w:contextualSpacing/>
        <w:jc w:val="both"/>
        <w:rPr>
          <w:rFonts w:ascii="Exo" w:hAnsi="Exo" w:cs="Arial"/>
          <w:sz w:val="24"/>
          <w:szCs w:val="24"/>
        </w:rPr>
      </w:pPr>
      <w:r w:rsidRPr="00DB6916">
        <w:rPr>
          <w:rFonts w:ascii="Exo" w:hAnsi="Exo" w:cs="Arial"/>
          <w:sz w:val="24"/>
          <w:szCs w:val="24"/>
          <w:u w:val="single"/>
        </w:rPr>
        <w:t>Detección del Problema</w:t>
      </w:r>
      <w:r w:rsidRPr="00DB6916">
        <w:rPr>
          <w:rFonts w:ascii="Exo" w:hAnsi="Exo" w:cs="Arial"/>
          <w:sz w:val="24"/>
          <w:szCs w:val="24"/>
        </w:rPr>
        <w:t xml:space="preserve"> Actual o Potencial que se presume pueda ser resuelto desde el alcance del equipo especialista en capilares. Esto es posible a través de alguna de las siguientes situaciones:</w:t>
      </w:r>
    </w:p>
    <w:p w14:paraId="1B04DED9" w14:textId="77777777" w:rsidR="00726C32" w:rsidRPr="00DB6916" w:rsidRDefault="00726C32" w:rsidP="00F7716F">
      <w:pPr>
        <w:numPr>
          <w:ilvl w:val="0"/>
          <w:numId w:val="12"/>
        </w:numPr>
        <w:spacing w:before="240" w:after="240"/>
        <w:ind w:left="709" w:hanging="283"/>
        <w:contextualSpacing/>
        <w:jc w:val="both"/>
        <w:rPr>
          <w:rFonts w:ascii="Exo" w:hAnsi="Exo" w:cs="Arial"/>
          <w:sz w:val="24"/>
          <w:szCs w:val="24"/>
        </w:rPr>
      </w:pPr>
      <w:r w:rsidRPr="00DB6916">
        <w:rPr>
          <w:rFonts w:ascii="Exo" w:hAnsi="Exo" w:cs="Arial"/>
          <w:sz w:val="24"/>
          <w:szCs w:val="24"/>
        </w:rPr>
        <w:t>Entrevista con los administradores del activo específico en sus diferentes niveles jerárquicos.</w:t>
      </w:r>
    </w:p>
    <w:p w14:paraId="24E5F743" w14:textId="77777777" w:rsidR="00726C32" w:rsidRPr="00DB6916" w:rsidRDefault="00726C32" w:rsidP="00F7716F">
      <w:pPr>
        <w:numPr>
          <w:ilvl w:val="0"/>
          <w:numId w:val="12"/>
        </w:numPr>
        <w:spacing w:before="240" w:after="240"/>
        <w:ind w:left="709" w:hanging="283"/>
        <w:contextualSpacing/>
        <w:jc w:val="both"/>
        <w:rPr>
          <w:rFonts w:ascii="Exo" w:hAnsi="Exo" w:cs="Arial"/>
          <w:sz w:val="24"/>
          <w:szCs w:val="24"/>
        </w:rPr>
      </w:pPr>
      <w:r w:rsidRPr="00DB6916">
        <w:rPr>
          <w:rFonts w:ascii="Exo" w:hAnsi="Exo" w:cs="Arial"/>
          <w:sz w:val="24"/>
          <w:szCs w:val="24"/>
        </w:rPr>
        <w:t>Inspección de los Equipos involucrados.</w:t>
      </w:r>
    </w:p>
    <w:p w14:paraId="254B834F" w14:textId="77777777" w:rsidR="00726C32" w:rsidRPr="00DB6916" w:rsidRDefault="00726C32" w:rsidP="00F7716F">
      <w:pPr>
        <w:numPr>
          <w:ilvl w:val="0"/>
          <w:numId w:val="12"/>
        </w:numPr>
        <w:spacing w:before="240" w:after="240"/>
        <w:ind w:left="709" w:hanging="283"/>
        <w:contextualSpacing/>
        <w:jc w:val="both"/>
        <w:rPr>
          <w:rFonts w:ascii="Exo" w:hAnsi="Exo" w:cs="Arial"/>
          <w:sz w:val="24"/>
          <w:szCs w:val="24"/>
        </w:rPr>
      </w:pPr>
      <w:r w:rsidRPr="00DB6916">
        <w:rPr>
          <w:rFonts w:ascii="Exo" w:hAnsi="Exo" w:cs="Arial"/>
          <w:sz w:val="24"/>
          <w:szCs w:val="24"/>
        </w:rPr>
        <w:t>Inspección de las instalaciones de producción, etc.</w:t>
      </w:r>
    </w:p>
    <w:p w14:paraId="5CF9297E" w14:textId="77777777" w:rsidR="00726C32" w:rsidRPr="00DB6916" w:rsidRDefault="00726C32" w:rsidP="00F7716F">
      <w:pPr>
        <w:numPr>
          <w:ilvl w:val="0"/>
          <w:numId w:val="12"/>
        </w:numPr>
        <w:spacing w:before="240" w:after="240"/>
        <w:ind w:left="709" w:hanging="283"/>
        <w:contextualSpacing/>
        <w:jc w:val="both"/>
        <w:rPr>
          <w:rFonts w:ascii="Exo" w:hAnsi="Exo" w:cs="Arial"/>
          <w:sz w:val="24"/>
          <w:szCs w:val="24"/>
        </w:rPr>
      </w:pPr>
      <w:r w:rsidRPr="00DB6916">
        <w:rPr>
          <w:rFonts w:ascii="Exo" w:hAnsi="Exo" w:cs="Arial"/>
          <w:sz w:val="24"/>
          <w:szCs w:val="24"/>
        </w:rPr>
        <w:t>Detección de manifestaciones por parte del Personal de PECOM directamente.</w:t>
      </w:r>
    </w:p>
    <w:p w14:paraId="5DB99EAA" w14:textId="77777777" w:rsidR="00726C32" w:rsidRPr="00DB6916" w:rsidRDefault="00726C32" w:rsidP="00F7716F">
      <w:pPr>
        <w:numPr>
          <w:ilvl w:val="0"/>
          <w:numId w:val="12"/>
        </w:numPr>
        <w:spacing w:before="240" w:after="240"/>
        <w:ind w:left="709" w:hanging="283"/>
        <w:contextualSpacing/>
        <w:jc w:val="both"/>
        <w:rPr>
          <w:rFonts w:ascii="Exo" w:hAnsi="Exo" w:cs="Arial"/>
          <w:sz w:val="24"/>
          <w:szCs w:val="24"/>
        </w:rPr>
      </w:pPr>
      <w:r w:rsidRPr="00DB6916">
        <w:rPr>
          <w:rFonts w:ascii="Exo" w:hAnsi="Exo" w:cs="Arial"/>
          <w:sz w:val="24"/>
          <w:szCs w:val="24"/>
        </w:rPr>
        <w:t>Desvío de los parámetros de control basales.</w:t>
      </w:r>
    </w:p>
    <w:p w14:paraId="3508BC12" w14:textId="77777777" w:rsidR="00726C32" w:rsidRPr="00DB6916" w:rsidRDefault="00726C32" w:rsidP="00F7716F">
      <w:pPr>
        <w:numPr>
          <w:ilvl w:val="0"/>
          <w:numId w:val="12"/>
        </w:numPr>
        <w:spacing w:before="240" w:after="240"/>
        <w:ind w:left="709" w:hanging="283"/>
        <w:contextualSpacing/>
        <w:jc w:val="both"/>
        <w:rPr>
          <w:rFonts w:ascii="Exo" w:hAnsi="Exo" w:cs="Arial"/>
          <w:sz w:val="24"/>
          <w:szCs w:val="24"/>
        </w:rPr>
      </w:pPr>
      <w:r w:rsidRPr="00DB6916">
        <w:rPr>
          <w:rFonts w:ascii="Exo" w:hAnsi="Exo" w:cs="Arial"/>
          <w:sz w:val="24"/>
          <w:szCs w:val="24"/>
        </w:rPr>
        <w:t>Cambios en las condiciones de Proceso.</w:t>
      </w:r>
    </w:p>
    <w:p w14:paraId="2B23CFFD" w14:textId="77777777" w:rsidR="00726C32" w:rsidRPr="00DB6916" w:rsidRDefault="00726C32" w:rsidP="00F7716F">
      <w:pPr>
        <w:numPr>
          <w:ilvl w:val="0"/>
          <w:numId w:val="12"/>
        </w:numPr>
        <w:spacing w:before="240" w:after="240"/>
        <w:ind w:left="709" w:hanging="283"/>
        <w:contextualSpacing/>
        <w:jc w:val="both"/>
        <w:rPr>
          <w:rFonts w:ascii="Exo" w:hAnsi="Exo" w:cs="Arial"/>
          <w:sz w:val="24"/>
          <w:szCs w:val="24"/>
        </w:rPr>
      </w:pPr>
      <w:r w:rsidRPr="00DB6916">
        <w:rPr>
          <w:rFonts w:ascii="Exo" w:hAnsi="Exo" w:cs="Arial"/>
          <w:sz w:val="24"/>
          <w:szCs w:val="24"/>
        </w:rPr>
        <w:t>Otras no contempladas en los puntos anteriores.</w:t>
      </w:r>
    </w:p>
    <w:p w14:paraId="17EEE166" w14:textId="77777777" w:rsidR="00726C32" w:rsidRPr="00DB6916" w:rsidRDefault="00726C32" w:rsidP="00726C32">
      <w:pPr>
        <w:spacing w:before="240" w:after="240"/>
        <w:ind w:left="709"/>
        <w:contextualSpacing/>
        <w:jc w:val="both"/>
        <w:rPr>
          <w:rFonts w:ascii="Exo" w:hAnsi="Exo" w:cs="Arial"/>
          <w:sz w:val="24"/>
          <w:szCs w:val="24"/>
        </w:rPr>
      </w:pPr>
    </w:p>
    <w:p w14:paraId="4249BA48" w14:textId="77777777" w:rsidR="00726C32" w:rsidRPr="00DB6916" w:rsidRDefault="00726C32" w:rsidP="00563A43">
      <w:pPr>
        <w:spacing w:before="240" w:after="240"/>
        <w:contextualSpacing/>
        <w:jc w:val="both"/>
        <w:rPr>
          <w:rFonts w:ascii="Exo" w:hAnsi="Exo" w:cs="Arial"/>
          <w:sz w:val="24"/>
          <w:szCs w:val="24"/>
        </w:rPr>
      </w:pPr>
      <w:r w:rsidRPr="00DB6916">
        <w:rPr>
          <w:rFonts w:ascii="Exo" w:hAnsi="Exo" w:cs="Arial"/>
          <w:sz w:val="24"/>
          <w:szCs w:val="24"/>
          <w:u w:val="single"/>
        </w:rPr>
        <w:t>Reunión de Información</w:t>
      </w:r>
      <w:r w:rsidRPr="00DB6916">
        <w:rPr>
          <w:rFonts w:ascii="Exo" w:hAnsi="Exo" w:cs="Arial"/>
          <w:sz w:val="24"/>
          <w:szCs w:val="24"/>
        </w:rPr>
        <w:t xml:space="preserve"> asociada y relevante perteneciente a la compañía operadora.</w:t>
      </w:r>
    </w:p>
    <w:p w14:paraId="217C26C9" w14:textId="77777777" w:rsidR="00726C32" w:rsidRPr="00DB6916" w:rsidRDefault="00726C32" w:rsidP="00726C32">
      <w:pPr>
        <w:spacing w:before="240" w:after="240"/>
        <w:ind w:left="426"/>
        <w:contextualSpacing/>
        <w:jc w:val="both"/>
        <w:rPr>
          <w:rFonts w:ascii="Exo" w:hAnsi="Exo" w:cs="Arial"/>
          <w:sz w:val="24"/>
          <w:szCs w:val="24"/>
        </w:rPr>
      </w:pPr>
    </w:p>
    <w:p w14:paraId="32E8C390" w14:textId="77777777" w:rsidR="00726C32" w:rsidRPr="00DB6916" w:rsidRDefault="00726C32" w:rsidP="00563A43">
      <w:pPr>
        <w:spacing w:before="240" w:after="240"/>
        <w:contextualSpacing/>
        <w:jc w:val="both"/>
        <w:rPr>
          <w:rFonts w:ascii="Exo" w:hAnsi="Exo" w:cs="Arial"/>
          <w:sz w:val="24"/>
          <w:szCs w:val="24"/>
        </w:rPr>
      </w:pPr>
      <w:r w:rsidRPr="00DB6916">
        <w:rPr>
          <w:rFonts w:ascii="Exo" w:hAnsi="Exo" w:cs="Arial"/>
          <w:sz w:val="24"/>
          <w:szCs w:val="24"/>
          <w:u w:val="single"/>
        </w:rPr>
        <w:t>Programación de los recursos disponibles</w:t>
      </w:r>
      <w:r w:rsidRPr="00DB6916">
        <w:rPr>
          <w:rFonts w:ascii="Exo" w:hAnsi="Exo" w:cs="Arial"/>
          <w:sz w:val="24"/>
          <w:szCs w:val="24"/>
        </w:rPr>
        <w:t xml:space="preserve"> para:</w:t>
      </w:r>
    </w:p>
    <w:p w14:paraId="26A33D49" w14:textId="77777777" w:rsidR="00726C32" w:rsidRPr="00DB6916" w:rsidRDefault="00726C32" w:rsidP="00F7716F">
      <w:pPr>
        <w:numPr>
          <w:ilvl w:val="0"/>
          <w:numId w:val="13"/>
        </w:numPr>
        <w:spacing w:before="240" w:after="240"/>
        <w:ind w:left="709" w:hanging="284"/>
        <w:contextualSpacing/>
        <w:jc w:val="both"/>
        <w:rPr>
          <w:rFonts w:ascii="Exo" w:hAnsi="Exo" w:cs="Arial"/>
          <w:sz w:val="24"/>
          <w:szCs w:val="24"/>
        </w:rPr>
      </w:pPr>
      <w:r w:rsidRPr="00DB6916">
        <w:rPr>
          <w:rFonts w:ascii="Exo" w:hAnsi="Exo" w:cs="Arial"/>
          <w:sz w:val="24"/>
          <w:szCs w:val="24"/>
        </w:rPr>
        <w:t>Realización del Análisis de Causa y la Propuesta Técnica y Comercial, en donde se incluya la metodología de seguimiento y control.</w:t>
      </w:r>
    </w:p>
    <w:p w14:paraId="5F72E86B" w14:textId="77777777" w:rsidR="00726C32" w:rsidRPr="00DB6916" w:rsidRDefault="00726C32" w:rsidP="00726C32">
      <w:pPr>
        <w:spacing w:before="240" w:after="240"/>
        <w:ind w:left="709"/>
        <w:contextualSpacing/>
        <w:jc w:val="both"/>
        <w:rPr>
          <w:rFonts w:ascii="Exo" w:hAnsi="Exo" w:cs="Arial"/>
          <w:sz w:val="24"/>
          <w:szCs w:val="24"/>
        </w:rPr>
      </w:pPr>
    </w:p>
    <w:p w14:paraId="564B34F9" w14:textId="77777777" w:rsidR="00726C32" w:rsidRDefault="00726C32" w:rsidP="00563A43">
      <w:pPr>
        <w:spacing w:before="240" w:after="240"/>
        <w:contextualSpacing/>
        <w:jc w:val="both"/>
        <w:rPr>
          <w:rFonts w:ascii="Exo" w:hAnsi="Exo" w:cs="Arial"/>
          <w:sz w:val="24"/>
          <w:szCs w:val="24"/>
        </w:rPr>
      </w:pPr>
      <w:r w:rsidRPr="00DB6916">
        <w:rPr>
          <w:rFonts w:ascii="Exo" w:hAnsi="Exo" w:cs="Arial"/>
          <w:sz w:val="24"/>
          <w:szCs w:val="24"/>
          <w:u w:val="single"/>
        </w:rPr>
        <w:t>Presentación de la Propuesta Técnico-Comercial</w:t>
      </w:r>
      <w:r w:rsidRPr="00DB6916">
        <w:rPr>
          <w:rFonts w:ascii="Exo" w:hAnsi="Exo" w:cs="Arial"/>
          <w:sz w:val="24"/>
          <w:szCs w:val="24"/>
        </w:rPr>
        <w:t xml:space="preserve"> al Líder de Tratamientos Químicos y a los responsables de los Activos correspondientes.</w:t>
      </w:r>
    </w:p>
    <w:p w14:paraId="6F0B184E" w14:textId="77777777" w:rsidR="00CE4389" w:rsidRPr="00DB6916" w:rsidRDefault="00CE4389" w:rsidP="00CE4389">
      <w:pPr>
        <w:spacing w:before="240" w:after="240"/>
        <w:ind w:left="426"/>
        <w:contextualSpacing/>
        <w:jc w:val="both"/>
        <w:rPr>
          <w:rFonts w:ascii="Exo" w:hAnsi="Exo" w:cs="Arial"/>
          <w:sz w:val="24"/>
          <w:szCs w:val="24"/>
        </w:rPr>
      </w:pPr>
    </w:p>
    <w:p w14:paraId="1E3C2813" w14:textId="77777777" w:rsidR="00726C32" w:rsidRPr="00DB6916" w:rsidRDefault="00726C32" w:rsidP="00563A43">
      <w:pPr>
        <w:spacing w:before="240" w:after="240"/>
        <w:contextualSpacing/>
        <w:jc w:val="both"/>
        <w:rPr>
          <w:rFonts w:ascii="Exo" w:hAnsi="Exo" w:cs="Arial"/>
          <w:sz w:val="24"/>
          <w:szCs w:val="24"/>
        </w:rPr>
      </w:pPr>
      <w:r w:rsidRPr="00DB6916">
        <w:rPr>
          <w:rFonts w:ascii="Exo" w:hAnsi="Exo" w:cs="Arial"/>
          <w:sz w:val="24"/>
          <w:szCs w:val="24"/>
          <w:u w:val="single"/>
        </w:rPr>
        <w:t>Comunicación de Inicio de Servicio al Sector de Gestión Documental</w:t>
      </w:r>
      <w:r w:rsidRPr="00DB6916">
        <w:rPr>
          <w:rFonts w:ascii="Exo" w:hAnsi="Exo" w:cs="Arial"/>
          <w:sz w:val="24"/>
          <w:szCs w:val="24"/>
        </w:rPr>
        <w:t xml:space="preserve"> para el cubrimiento del requerimiento específico.</w:t>
      </w:r>
    </w:p>
    <w:p w14:paraId="04DA1ECC" w14:textId="77777777" w:rsidR="00726C32" w:rsidRPr="00DB6916" w:rsidRDefault="00726C32" w:rsidP="00726C32">
      <w:pPr>
        <w:spacing w:before="240" w:after="240"/>
        <w:ind w:left="709"/>
        <w:contextualSpacing/>
        <w:jc w:val="both"/>
        <w:rPr>
          <w:rFonts w:ascii="Exo" w:hAnsi="Exo" w:cs="Arial"/>
          <w:sz w:val="24"/>
          <w:szCs w:val="24"/>
        </w:rPr>
      </w:pPr>
    </w:p>
    <w:p w14:paraId="3EDC2CEF" w14:textId="77777777" w:rsidR="00726C32" w:rsidRPr="00DB6916" w:rsidRDefault="00726C32" w:rsidP="00563A43">
      <w:pPr>
        <w:spacing w:before="240" w:after="240"/>
        <w:contextualSpacing/>
        <w:jc w:val="both"/>
        <w:rPr>
          <w:rFonts w:ascii="Exo" w:hAnsi="Exo" w:cs="Arial"/>
          <w:sz w:val="24"/>
          <w:szCs w:val="24"/>
        </w:rPr>
      </w:pPr>
      <w:r w:rsidRPr="00DB6916">
        <w:rPr>
          <w:rFonts w:ascii="Exo" w:hAnsi="Exo" w:cs="Arial"/>
          <w:sz w:val="24"/>
          <w:szCs w:val="24"/>
          <w:u w:val="single"/>
        </w:rPr>
        <w:t>Presentación Mensual de los Resultados</w:t>
      </w:r>
      <w:r w:rsidRPr="00DB6916">
        <w:rPr>
          <w:rFonts w:ascii="Exo" w:hAnsi="Exo" w:cs="Arial"/>
          <w:sz w:val="24"/>
          <w:szCs w:val="24"/>
        </w:rPr>
        <w:t xml:space="preserve"> de las Actividades Desarrolladas a cada responsable de Activo y Consenso de la Programación requerida para el siguiente período. </w:t>
      </w:r>
    </w:p>
    <w:p w14:paraId="1FB4A8D7" w14:textId="77777777" w:rsidR="00726C32" w:rsidRPr="00DB6916" w:rsidRDefault="00726C32" w:rsidP="00726C32">
      <w:pPr>
        <w:spacing w:before="240" w:after="240"/>
        <w:jc w:val="both"/>
        <w:rPr>
          <w:rFonts w:ascii="Exo" w:hAnsi="Exo" w:cs="Arial"/>
          <w:sz w:val="24"/>
          <w:szCs w:val="24"/>
        </w:rPr>
      </w:pPr>
      <w:r w:rsidRPr="00DB6916">
        <w:rPr>
          <w:rFonts w:ascii="Exo" w:hAnsi="Exo" w:cs="Arial"/>
          <w:sz w:val="24"/>
          <w:szCs w:val="24"/>
        </w:rPr>
        <w:t xml:space="preserve">La gestión del servicio está coordinada por un área Operativa y una de Ingeniería. El área operativa está representada por la línea: Jefe de Servicio y Supervisor, siendo su principal rol el ejecutar y controlar el conjunto de operaciones que requiere la aplicación de los tratamientos químicos.  </w:t>
      </w:r>
    </w:p>
    <w:p w14:paraId="70BDF5AD" w14:textId="77777777" w:rsidR="00726C32" w:rsidRPr="00DB6916" w:rsidRDefault="00726C32" w:rsidP="00726C32">
      <w:pPr>
        <w:spacing w:before="240" w:after="240"/>
        <w:jc w:val="both"/>
        <w:rPr>
          <w:rFonts w:ascii="Exo" w:hAnsi="Exo" w:cs="Arial"/>
          <w:sz w:val="24"/>
          <w:szCs w:val="24"/>
        </w:rPr>
      </w:pPr>
      <w:r w:rsidRPr="00DB6916">
        <w:rPr>
          <w:rFonts w:ascii="Exo" w:hAnsi="Exo" w:cs="Arial"/>
          <w:sz w:val="24"/>
          <w:szCs w:val="24"/>
        </w:rPr>
        <w:t xml:space="preserve">El Soporte de Ingeniería está constituido por profesionales, instruidos por PECOM, quienes están específicamente enfocados en la asistencia y gestión técnica del servicio. </w:t>
      </w:r>
    </w:p>
    <w:p w14:paraId="4286E92E" w14:textId="77777777" w:rsidR="00726C32" w:rsidRPr="00DB6916" w:rsidRDefault="00726C32" w:rsidP="00726C32">
      <w:pPr>
        <w:spacing w:before="240" w:after="240"/>
        <w:jc w:val="both"/>
        <w:rPr>
          <w:rFonts w:ascii="Exo" w:hAnsi="Exo" w:cs="Arial"/>
          <w:sz w:val="24"/>
          <w:szCs w:val="24"/>
        </w:rPr>
      </w:pPr>
      <w:r w:rsidRPr="00DB6916">
        <w:rPr>
          <w:rFonts w:ascii="Exo" w:hAnsi="Exo" w:cs="Arial"/>
          <w:sz w:val="24"/>
          <w:szCs w:val="24"/>
        </w:rPr>
        <w:t>Este equipo de profesionales trabajará en conjunto a los efectos de asistir no solo en la resolución de situaciones técnicas corrientes, sino también en aquellas relevantes, recurrentes, compartidas o complejas que requieran un análisis de mayor profundidad, teniendo como premisa fundamental la búsqueda de la mejor alternativa Técnico-Económica.</w:t>
      </w:r>
    </w:p>
    <w:p w14:paraId="65BFBBBC" w14:textId="77777777" w:rsidR="00E82808" w:rsidRPr="00515A5D" w:rsidRDefault="00E82808" w:rsidP="00515A5D">
      <w:pPr>
        <w:jc w:val="both"/>
        <w:rPr>
          <w:rFonts w:ascii="Exo" w:hAnsi="Exo"/>
          <w:sz w:val="24"/>
          <w:szCs w:val="24"/>
          <w:lang w:eastAsia="x-none"/>
        </w:rPr>
      </w:pPr>
    </w:p>
    <w:p w14:paraId="30FF1012" w14:textId="20AEB339" w:rsidR="00515A5D" w:rsidRPr="00563A43" w:rsidRDefault="00515A5D" w:rsidP="00F7716F">
      <w:pPr>
        <w:numPr>
          <w:ilvl w:val="0"/>
          <w:numId w:val="9"/>
        </w:numPr>
        <w:ind w:left="284" w:hanging="142"/>
        <w:jc w:val="both"/>
        <w:rPr>
          <w:rFonts w:ascii="Exo" w:hAnsi="Exo"/>
          <w:b/>
          <w:bCs/>
          <w:color w:val="002060"/>
          <w:sz w:val="24"/>
          <w:szCs w:val="24"/>
          <w:lang w:eastAsia="x-none"/>
        </w:rPr>
      </w:pPr>
      <w:r w:rsidRPr="00563A43">
        <w:rPr>
          <w:rFonts w:ascii="Exo" w:hAnsi="Exo"/>
          <w:b/>
          <w:bCs/>
          <w:color w:val="002060"/>
          <w:sz w:val="24"/>
          <w:szCs w:val="24"/>
          <w:lang w:eastAsia="x-none"/>
        </w:rPr>
        <w:t>Tecnologías de aplicación e infraestructura de datos</w:t>
      </w:r>
    </w:p>
    <w:p w14:paraId="5654E4AC" w14:textId="77777777" w:rsidR="00E82808" w:rsidRPr="00515A5D" w:rsidRDefault="00E82808" w:rsidP="00E82808">
      <w:pPr>
        <w:ind w:left="284"/>
        <w:jc w:val="both"/>
        <w:rPr>
          <w:rFonts w:ascii="Exo" w:hAnsi="Exo"/>
          <w:sz w:val="24"/>
          <w:szCs w:val="24"/>
          <w:lang w:eastAsia="x-none"/>
        </w:rPr>
      </w:pPr>
    </w:p>
    <w:p w14:paraId="44185F00" w14:textId="36BAF901" w:rsidR="00515A5D" w:rsidRDefault="00515A5D" w:rsidP="00515A5D">
      <w:pPr>
        <w:jc w:val="both"/>
        <w:rPr>
          <w:rFonts w:ascii="Exo" w:hAnsi="Exo"/>
          <w:sz w:val="24"/>
          <w:szCs w:val="24"/>
          <w:lang w:eastAsia="x-none"/>
        </w:rPr>
      </w:pPr>
      <w:r w:rsidRPr="00515A5D">
        <w:rPr>
          <w:rFonts w:ascii="Exo" w:hAnsi="Exo"/>
          <w:sz w:val="24"/>
          <w:szCs w:val="24"/>
          <w:lang w:eastAsia="x-none"/>
        </w:rPr>
        <w:t xml:space="preserve">La tecnología de aplicación e infraestructura de datos representa el hito fundamental sobre el cual se soporta el Modelo Digital del Servicio. En este caso, se considera un plantel de equipos de dosificación de última generación que cuenta con la </w:t>
      </w:r>
      <w:r w:rsidR="00904E3F">
        <w:rPr>
          <w:rFonts w:ascii="Exo" w:hAnsi="Exo"/>
          <w:sz w:val="24"/>
          <w:szCs w:val="24"/>
          <w:lang w:eastAsia="x-none"/>
        </w:rPr>
        <w:t>capacidad</w:t>
      </w:r>
      <w:r w:rsidRPr="00515A5D">
        <w:rPr>
          <w:rFonts w:ascii="Exo" w:hAnsi="Exo"/>
          <w:sz w:val="24"/>
          <w:szCs w:val="24"/>
          <w:lang w:eastAsia="x-none"/>
        </w:rPr>
        <w:t xml:space="preserve"> de medir y transmitir los parámetros de funcionamiento junto con variables relevantes del ambiente o proceso en el cual interviene. Además, es posible ejercer control a distancia y ajustar los parámetros de funcionamiento y la tasa de inyección de </w:t>
      </w:r>
      <w:r w:rsidR="00E82808" w:rsidRPr="00515A5D">
        <w:rPr>
          <w:rFonts w:ascii="Exo" w:hAnsi="Exo"/>
          <w:sz w:val="24"/>
          <w:szCs w:val="24"/>
          <w:lang w:eastAsia="x-none"/>
        </w:rPr>
        <w:t>estos</w:t>
      </w:r>
      <w:r w:rsidRPr="00515A5D">
        <w:rPr>
          <w:rFonts w:ascii="Exo" w:hAnsi="Exo"/>
          <w:sz w:val="24"/>
          <w:szCs w:val="24"/>
          <w:lang w:eastAsia="x-none"/>
        </w:rPr>
        <w:t>.</w:t>
      </w:r>
    </w:p>
    <w:p w14:paraId="0071AD81" w14:textId="77777777" w:rsidR="00E82808" w:rsidRPr="00515A5D" w:rsidRDefault="00E82808" w:rsidP="00515A5D">
      <w:pPr>
        <w:jc w:val="both"/>
        <w:rPr>
          <w:rFonts w:ascii="Exo" w:hAnsi="Exo"/>
          <w:sz w:val="24"/>
          <w:szCs w:val="24"/>
          <w:lang w:eastAsia="x-none"/>
        </w:rPr>
      </w:pPr>
    </w:p>
    <w:p w14:paraId="76016261" w14:textId="77777777" w:rsidR="00515A5D" w:rsidRDefault="00515A5D" w:rsidP="00515A5D">
      <w:pPr>
        <w:jc w:val="both"/>
        <w:rPr>
          <w:rFonts w:ascii="Exo" w:hAnsi="Exo"/>
          <w:sz w:val="24"/>
          <w:szCs w:val="24"/>
          <w:lang w:eastAsia="x-none"/>
        </w:rPr>
      </w:pPr>
      <w:r w:rsidRPr="00515A5D">
        <w:rPr>
          <w:rFonts w:ascii="Exo" w:hAnsi="Exo"/>
          <w:sz w:val="24"/>
          <w:szCs w:val="24"/>
          <w:lang w:eastAsia="x-none"/>
        </w:rPr>
        <w:t>En lo que respecta al Servicio de Reposición, Mantenimiento y Toma de Muestras, el mismo opera bajo una plataforma Digital incorporada en los Smartphones de todo el personal operativo (</w:t>
      </w:r>
      <w:r w:rsidRPr="00ED1AF7">
        <w:rPr>
          <w:rFonts w:ascii="Exo" w:hAnsi="Exo"/>
          <w:b/>
          <w:bCs/>
          <w:color w:val="002060"/>
          <w:sz w:val="24"/>
          <w:szCs w:val="24"/>
          <w:lang w:eastAsia="x-none"/>
        </w:rPr>
        <w:t>Aplicación Móvil SGPQ</w:t>
      </w:r>
      <w:r w:rsidRPr="00515A5D">
        <w:rPr>
          <w:rFonts w:ascii="Exo" w:hAnsi="Exo"/>
          <w:sz w:val="24"/>
          <w:szCs w:val="24"/>
          <w:lang w:eastAsia="x-none"/>
        </w:rPr>
        <w:t xml:space="preserve">). Esta Aplicación permite el reporte de los datos recopilados por el operador, como así también, su parte de operación y recorrido referenciado geográficamente, de forma ágil y transparente. </w:t>
      </w:r>
    </w:p>
    <w:p w14:paraId="482C6CCA" w14:textId="77777777" w:rsidR="001932B7" w:rsidRDefault="001932B7" w:rsidP="00515A5D">
      <w:pPr>
        <w:jc w:val="both"/>
        <w:rPr>
          <w:rFonts w:ascii="Exo" w:hAnsi="Exo"/>
          <w:sz w:val="24"/>
          <w:szCs w:val="24"/>
          <w:lang w:eastAsia="x-none"/>
        </w:rPr>
      </w:pPr>
    </w:p>
    <w:p w14:paraId="584ED36C" w14:textId="77777777" w:rsidR="001932B7" w:rsidRDefault="001932B7" w:rsidP="001932B7">
      <w:pPr>
        <w:jc w:val="both"/>
        <w:rPr>
          <w:rFonts w:ascii="Exo" w:hAnsi="Exo"/>
          <w:sz w:val="24"/>
          <w:szCs w:val="24"/>
          <w:lang w:val="es-ES" w:eastAsia="x-none"/>
        </w:rPr>
      </w:pPr>
      <w:r w:rsidRPr="001932B7">
        <w:rPr>
          <w:rFonts w:ascii="Exo" w:hAnsi="Exo"/>
          <w:sz w:val="24"/>
          <w:szCs w:val="24"/>
          <w:lang w:val="es-ES" w:eastAsia="x-none"/>
        </w:rPr>
        <w:t>PECOM pone disposición, sin ningún costo adicional, el Sistema de Gestión de Productos Químicos (SGPQ). Se trata de un software de desarrollo propio que permite realizar automáticamente las siguientes tareas:</w:t>
      </w:r>
    </w:p>
    <w:p w14:paraId="07BBE0C3" w14:textId="77777777" w:rsidR="00074739" w:rsidRPr="001932B7" w:rsidRDefault="00074739" w:rsidP="001932B7">
      <w:pPr>
        <w:jc w:val="both"/>
        <w:rPr>
          <w:rFonts w:ascii="Exo" w:hAnsi="Exo"/>
          <w:sz w:val="24"/>
          <w:szCs w:val="24"/>
          <w:lang w:eastAsia="x-none"/>
        </w:rPr>
      </w:pPr>
    </w:p>
    <w:p w14:paraId="6311CBF2" w14:textId="77777777" w:rsidR="001932B7" w:rsidRPr="001932B7" w:rsidRDefault="001932B7" w:rsidP="00F7716F">
      <w:pPr>
        <w:numPr>
          <w:ilvl w:val="0"/>
          <w:numId w:val="8"/>
        </w:numPr>
        <w:ind w:left="426"/>
        <w:jc w:val="both"/>
        <w:rPr>
          <w:rFonts w:ascii="Exo" w:hAnsi="Exo"/>
          <w:sz w:val="24"/>
          <w:szCs w:val="24"/>
          <w:lang w:val="es-ES" w:eastAsia="x-none"/>
        </w:rPr>
      </w:pPr>
      <w:r w:rsidRPr="001932B7">
        <w:rPr>
          <w:rFonts w:ascii="Exo" w:hAnsi="Exo"/>
          <w:sz w:val="24"/>
          <w:szCs w:val="24"/>
          <w:lang w:val="es-ES" w:eastAsia="x-none"/>
        </w:rPr>
        <w:t>Administración de los Registros y Seguimientos de dosificación.</w:t>
      </w:r>
    </w:p>
    <w:p w14:paraId="3CC9EA77" w14:textId="77777777" w:rsidR="001932B7" w:rsidRPr="001932B7" w:rsidRDefault="001932B7" w:rsidP="00F7716F">
      <w:pPr>
        <w:numPr>
          <w:ilvl w:val="0"/>
          <w:numId w:val="8"/>
        </w:numPr>
        <w:ind w:left="426"/>
        <w:jc w:val="both"/>
        <w:rPr>
          <w:rFonts w:ascii="Exo" w:hAnsi="Exo"/>
          <w:sz w:val="24"/>
          <w:szCs w:val="24"/>
          <w:lang w:val="es-ES" w:eastAsia="x-none"/>
        </w:rPr>
      </w:pPr>
      <w:r w:rsidRPr="001932B7">
        <w:rPr>
          <w:rFonts w:ascii="Exo" w:hAnsi="Exo"/>
          <w:sz w:val="24"/>
          <w:szCs w:val="24"/>
          <w:lang w:val="es-ES" w:eastAsia="x-none"/>
        </w:rPr>
        <w:t>Cálculo de dosificación recomendada por producto para cada punto de aplicación.</w:t>
      </w:r>
    </w:p>
    <w:p w14:paraId="2934B21F" w14:textId="77777777" w:rsidR="001932B7" w:rsidRPr="001932B7" w:rsidRDefault="001932B7" w:rsidP="00F7716F">
      <w:pPr>
        <w:numPr>
          <w:ilvl w:val="0"/>
          <w:numId w:val="8"/>
        </w:numPr>
        <w:ind w:left="426"/>
        <w:jc w:val="both"/>
        <w:rPr>
          <w:rFonts w:ascii="Exo" w:hAnsi="Exo"/>
          <w:sz w:val="24"/>
          <w:szCs w:val="24"/>
          <w:lang w:val="es-ES" w:eastAsia="x-none"/>
        </w:rPr>
      </w:pPr>
      <w:r w:rsidRPr="001932B7">
        <w:rPr>
          <w:rFonts w:ascii="Exo" w:hAnsi="Exo"/>
          <w:sz w:val="24"/>
          <w:szCs w:val="24"/>
          <w:lang w:val="es-ES" w:eastAsia="x-none"/>
        </w:rPr>
        <w:t>Planificación de Rutas de Reposición y Operaciones de Batch.</w:t>
      </w:r>
    </w:p>
    <w:p w14:paraId="65A20F66" w14:textId="77777777" w:rsidR="001932B7" w:rsidRPr="001932B7" w:rsidRDefault="001932B7" w:rsidP="00F7716F">
      <w:pPr>
        <w:numPr>
          <w:ilvl w:val="0"/>
          <w:numId w:val="8"/>
        </w:numPr>
        <w:ind w:left="426"/>
        <w:jc w:val="both"/>
        <w:rPr>
          <w:rFonts w:ascii="Exo" w:hAnsi="Exo"/>
          <w:sz w:val="24"/>
          <w:szCs w:val="24"/>
          <w:lang w:val="es-ES" w:eastAsia="x-none"/>
        </w:rPr>
      </w:pPr>
      <w:r w:rsidRPr="001932B7">
        <w:rPr>
          <w:rFonts w:ascii="Exo" w:hAnsi="Exo"/>
          <w:sz w:val="24"/>
          <w:szCs w:val="24"/>
          <w:lang w:val="es-ES" w:eastAsia="x-none"/>
        </w:rPr>
        <w:t>Control y Auditoría.</w:t>
      </w:r>
    </w:p>
    <w:p w14:paraId="1535A87B" w14:textId="77777777" w:rsidR="001932B7" w:rsidRPr="001932B7" w:rsidRDefault="001932B7" w:rsidP="00F7716F">
      <w:pPr>
        <w:numPr>
          <w:ilvl w:val="0"/>
          <w:numId w:val="8"/>
        </w:numPr>
        <w:ind w:left="426"/>
        <w:jc w:val="both"/>
        <w:rPr>
          <w:rFonts w:ascii="Exo" w:hAnsi="Exo"/>
          <w:sz w:val="24"/>
          <w:szCs w:val="24"/>
          <w:lang w:val="es-ES" w:eastAsia="x-none"/>
        </w:rPr>
      </w:pPr>
      <w:r w:rsidRPr="001932B7">
        <w:rPr>
          <w:rFonts w:ascii="Exo" w:hAnsi="Exo"/>
          <w:sz w:val="24"/>
          <w:szCs w:val="24"/>
          <w:lang w:val="es-ES" w:eastAsia="x-none"/>
        </w:rPr>
        <w:t>Emisión de reportes diarios en formato PDF.</w:t>
      </w:r>
    </w:p>
    <w:p w14:paraId="468D23CA" w14:textId="77777777" w:rsidR="001932B7" w:rsidRPr="001932B7" w:rsidRDefault="001932B7" w:rsidP="00F7716F">
      <w:pPr>
        <w:numPr>
          <w:ilvl w:val="0"/>
          <w:numId w:val="8"/>
        </w:numPr>
        <w:ind w:left="426"/>
        <w:jc w:val="both"/>
        <w:rPr>
          <w:rFonts w:ascii="Exo" w:hAnsi="Exo"/>
          <w:sz w:val="24"/>
          <w:szCs w:val="24"/>
          <w:lang w:val="es-ES" w:eastAsia="x-none"/>
        </w:rPr>
      </w:pPr>
      <w:r w:rsidRPr="001932B7">
        <w:rPr>
          <w:rFonts w:ascii="Exo" w:hAnsi="Exo"/>
          <w:sz w:val="24"/>
          <w:szCs w:val="24"/>
          <w:lang w:val="es-ES" w:eastAsia="x-none"/>
        </w:rPr>
        <w:t>Emisión de estadísticas en formato Excel.</w:t>
      </w:r>
    </w:p>
    <w:p w14:paraId="2FA2E38F" w14:textId="77777777" w:rsidR="001932B7" w:rsidRPr="001932B7" w:rsidRDefault="001932B7" w:rsidP="00F7716F">
      <w:pPr>
        <w:numPr>
          <w:ilvl w:val="0"/>
          <w:numId w:val="8"/>
        </w:numPr>
        <w:ind w:left="426"/>
        <w:jc w:val="both"/>
        <w:rPr>
          <w:rFonts w:ascii="Exo" w:hAnsi="Exo"/>
          <w:sz w:val="24"/>
          <w:szCs w:val="24"/>
          <w:lang w:val="es-ES" w:eastAsia="x-none"/>
        </w:rPr>
      </w:pPr>
      <w:r w:rsidRPr="001932B7">
        <w:rPr>
          <w:rFonts w:ascii="Exo" w:hAnsi="Exo"/>
          <w:sz w:val="24"/>
          <w:szCs w:val="24"/>
          <w:lang w:val="es-ES" w:eastAsia="x-none"/>
        </w:rPr>
        <w:t>Emisión de Informes de Performance de los Servicios de Distribución y Aplicación.</w:t>
      </w:r>
    </w:p>
    <w:p w14:paraId="1700C35D" w14:textId="77777777" w:rsidR="001932B7" w:rsidRPr="001932B7" w:rsidRDefault="001932B7" w:rsidP="001932B7">
      <w:pPr>
        <w:jc w:val="both"/>
        <w:rPr>
          <w:rFonts w:ascii="Exo" w:hAnsi="Exo"/>
          <w:sz w:val="24"/>
          <w:szCs w:val="24"/>
          <w:lang w:val="es-ES" w:eastAsia="x-none"/>
        </w:rPr>
      </w:pPr>
    </w:p>
    <w:p w14:paraId="1353752B" w14:textId="3990808E" w:rsidR="001932B7" w:rsidRDefault="001932B7" w:rsidP="001932B7">
      <w:pPr>
        <w:jc w:val="both"/>
        <w:rPr>
          <w:rFonts w:ascii="Exo" w:hAnsi="Exo"/>
          <w:sz w:val="24"/>
          <w:szCs w:val="24"/>
          <w:lang w:val="es-ES" w:eastAsia="x-none"/>
        </w:rPr>
      </w:pPr>
      <w:r w:rsidRPr="001932B7">
        <w:rPr>
          <w:rFonts w:ascii="Exo" w:hAnsi="Exo"/>
          <w:sz w:val="24"/>
          <w:szCs w:val="24"/>
          <w:lang w:val="es-ES" w:eastAsia="x-none"/>
        </w:rPr>
        <w:lastRenderedPageBreak/>
        <w:t xml:space="preserve">El sistema se alimenta mediante una aplicación Mobile desarrollada para reemplazar la </w:t>
      </w:r>
      <w:r w:rsidRPr="00FB2BC4">
        <w:rPr>
          <w:rFonts w:ascii="Exo" w:hAnsi="Exo"/>
          <w:sz w:val="24"/>
          <w:szCs w:val="24"/>
          <w:lang w:val="es-ES" w:eastAsia="x-none"/>
        </w:rPr>
        <w:t>utilización de planillas en papel. La aplicación instalada en el teléfono celular permite agilizar el circuito de carga de datos de los informes de recorridos (IRe) de dosificación. La misma se encuentra disponible para cada recurso operativo del servicio de PECOM en una plataforma propietaria</w:t>
      </w:r>
      <w:r w:rsidR="00721B4E" w:rsidRPr="00FB2BC4">
        <w:rPr>
          <w:rFonts w:ascii="Exo" w:hAnsi="Exo"/>
          <w:sz w:val="24"/>
          <w:szCs w:val="24"/>
          <w:lang w:val="es-ES" w:eastAsia="x-none"/>
        </w:rPr>
        <w:t xml:space="preserve"> (ver fig. 1)</w:t>
      </w:r>
      <w:r w:rsidRPr="00FB2BC4">
        <w:rPr>
          <w:rFonts w:ascii="Exo" w:hAnsi="Exo"/>
          <w:sz w:val="24"/>
          <w:szCs w:val="24"/>
          <w:lang w:val="es-ES" w:eastAsia="x-none"/>
        </w:rPr>
        <w:t>.</w:t>
      </w:r>
    </w:p>
    <w:p w14:paraId="31F34A8C" w14:textId="77777777" w:rsidR="00074739" w:rsidRPr="001932B7" w:rsidRDefault="00074739" w:rsidP="001932B7">
      <w:pPr>
        <w:jc w:val="both"/>
        <w:rPr>
          <w:rFonts w:ascii="Exo" w:hAnsi="Exo"/>
          <w:sz w:val="24"/>
          <w:szCs w:val="24"/>
          <w:lang w:val="es-ES" w:eastAsia="x-none"/>
        </w:rPr>
      </w:pPr>
    </w:p>
    <w:p w14:paraId="0D233CF8" w14:textId="5AF0BD2B" w:rsidR="001932B7" w:rsidRPr="001932B7" w:rsidRDefault="00AF2568" w:rsidP="00074739">
      <w:pPr>
        <w:jc w:val="center"/>
        <w:rPr>
          <w:rFonts w:ascii="Exo" w:hAnsi="Exo"/>
          <w:sz w:val="24"/>
          <w:szCs w:val="24"/>
          <w:lang w:val="es-ES" w:eastAsia="x-none"/>
        </w:rPr>
      </w:pPr>
      <w:r>
        <w:rPr>
          <w:rFonts w:ascii="Exo" w:hAnsi="Exo"/>
          <w:noProof/>
          <w:sz w:val="24"/>
          <w:szCs w:val="24"/>
          <w:lang w:val="es-ES" w:eastAsia="x-none"/>
        </w:rPr>
        <w:drawing>
          <wp:inline distT="0" distB="0" distL="0" distR="0" wp14:anchorId="515C2D9D" wp14:editId="568C2EEA">
            <wp:extent cx="5143500" cy="1746250"/>
            <wp:effectExtent l="0" t="0" r="0" b="0"/>
            <wp:docPr id="13" name="Imagen 13"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faz de usuario gráfica, Aplicación, Word&#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3500" cy="1746250"/>
                    </a:xfrm>
                    <a:prstGeom prst="rect">
                      <a:avLst/>
                    </a:prstGeom>
                    <a:noFill/>
                    <a:ln>
                      <a:noFill/>
                    </a:ln>
                  </pic:spPr>
                </pic:pic>
              </a:graphicData>
            </a:graphic>
          </wp:inline>
        </w:drawing>
      </w:r>
    </w:p>
    <w:p w14:paraId="1BE6C046" w14:textId="4076B68E" w:rsidR="001932B7" w:rsidRPr="00FD399B" w:rsidRDefault="00FD399B" w:rsidP="00FD399B">
      <w:pPr>
        <w:pStyle w:val="Descripcin"/>
        <w:spacing w:before="120"/>
        <w:jc w:val="center"/>
        <w:rPr>
          <w:rFonts w:ascii="Exo" w:hAnsi="Exo"/>
          <w:b w:val="0"/>
          <w:bCs w:val="0"/>
          <w:i/>
          <w:iCs/>
          <w:lang w:val="es-ES" w:eastAsia="x-none"/>
        </w:rPr>
      </w:pPr>
      <w:bookmarkStart w:id="11" w:name="_Toc58772590"/>
      <w:r w:rsidRPr="00FD399B">
        <w:rPr>
          <w:rFonts w:ascii="Exo" w:hAnsi="Exo"/>
          <w:b w:val="0"/>
          <w:bCs w:val="0"/>
          <w:i/>
          <w:iCs/>
        </w:rPr>
        <w:t xml:space="preserve">Figura </w:t>
      </w:r>
      <w:r w:rsidRPr="00FD399B">
        <w:rPr>
          <w:rFonts w:ascii="Exo" w:hAnsi="Exo"/>
          <w:b w:val="0"/>
          <w:bCs w:val="0"/>
          <w:i/>
          <w:iCs/>
        </w:rPr>
        <w:fldChar w:fldCharType="begin"/>
      </w:r>
      <w:r w:rsidRPr="00FD399B">
        <w:rPr>
          <w:rFonts w:ascii="Exo" w:hAnsi="Exo"/>
          <w:b w:val="0"/>
          <w:bCs w:val="0"/>
          <w:i/>
          <w:iCs/>
        </w:rPr>
        <w:instrText xml:space="preserve"> SEQ Figura \* ARABIC </w:instrText>
      </w:r>
      <w:r w:rsidRPr="00FD399B">
        <w:rPr>
          <w:rFonts w:ascii="Exo" w:hAnsi="Exo"/>
          <w:b w:val="0"/>
          <w:bCs w:val="0"/>
          <w:i/>
          <w:iCs/>
        </w:rPr>
        <w:fldChar w:fldCharType="separate"/>
      </w:r>
      <w:r w:rsidR="005243AD">
        <w:rPr>
          <w:rFonts w:ascii="Exo" w:hAnsi="Exo"/>
          <w:b w:val="0"/>
          <w:bCs w:val="0"/>
          <w:i/>
          <w:iCs/>
          <w:noProof/>
        </w:rPr>
        <w:t>1</w:t>
      </w:r>
      <w:r w:rsidRPr="00FD399B">
        <w:rPr>
          <w:rFonts w:ascii="Exo" w:hAnsi="Exo"/>
          <w:b w:val="0"/>
          <w:bCs w:val="0"/>
          <w:i/>
          <w:iCs/>
        </w:rPr>
        <w:fldChar w:fldCharType="end"/>
      </w:r>
      <w:r w:rsidRPr="00FD399B">
        <w:rPr>
          <w:rFonts w:ascii="Exo" w:hAnsi="Exo"/>
          <w:b w:val="0"/>
          <w:bCs w:val="0"/>
          <w:i/>
          <w:iCs/>
        </w:rPr>
        <w:t>.</w:t>
      </w:r>
      <w:r w:rsidR="001932B7" w:rsidRPr="00FD399B">
        <w:rPr>
          <w:rFonts w:ascii="Exo" w:hAnsi="Exo"/>
          <w:b w:val="0"/>
          <w:bCs w:val="0"/>
          <w:i/>
          <w:iCs/>
          <w:lang w:val="es-ES" w:eastAsia="x-none"/>
        </w:rPr>
        <w:t xml:space="preserve"> Ejemplo de visualización de la aplicación</w:t>
      </w:r>
      <w:bookmarkEnd w:id="11"/>
      <w:r>
        <w:rPr>
          <w:rFonts w:ascii="Exo" w:hAnsi="Exo"/>
          <w:b w:val="0"/>
          <w:bCs w:val="0"/>
          <w:i/>
          <w:iCs/>
          <w:lang w:val="es-ES" w:eastAsia="x-none"/>
        </w:rPr>
        <w:t xml:space="preserve"> móvil SGPQ</w:t>
      </w:r>
    </w:p>
    <w:p w14:paraId="2B2DF91E" w14:textId="77777777" w:rsidR="00333BB7" w:rsidRDefault="00333BB7" w:rsidP="001932B7">
      <w:pPr>
        <w:jc w:val="both"/>
        <w:rPr>
          <w:rFonts w:ascii="Exo" w:hAnsi="Exo"/>
          <w:sz w:val="24"/>
          <w:szCs w:val="24"/>
          <w:lang w:eastAsia="x-none"/>
        </w:rPr>
      </w:pPr>
    </w:p>
    <w:p w14:paraId="217C6875" w14:textId="4A34BAA0" w:rsidR="00333BB7" w:rsidRDefault="00E623E0" w:rsidP="001932B7">
      <w:pPr>
        <w:jc w:val="both"/>
        <w:rPr>
          <w:rFonts w:ascii="Exo" w:hAnsi="Exo"/>
          <w:sz w:val="24"/>
          <w:szCs w:val="24"/>
          <w:lang w:eastAsia="x-none"/>
        </w:rPr>
      </w:pPr>
      <w:r w:rsidRPr="00C42E25">
        <w:rPr>
          <w:rFonts w:ascii="Exo" w:hAnsi="Exo"/>
          <w:sz w:val="24"/>
          <w:szCs w:val="24"/>
          <w:highlight w:val="yellow"/>
          <w:lang w:eastAsia="x-none"/>
        </w:rPr>
        <w:t>Adicionalmente PECOM cuenta con skid</w:t>
      </w:r>
      <w:r w:rsidR="00C35AA4" w:rsidRPr="00C42E25">
        <w:rPr>
          <w:rFonts w:ascii="Exo" w:hAnsi="Exo"/>
          <w:sz w:val="24"/>
          <w:szCs w:val="24"/>
          <w:highlight w:val="yellow"/>
          <w:lang w:eastAsia="x-none"/>
        </w:rPr>
        <w:t>s</w:t>
      </w:r>
      <w:r w:rsidRPr="00C42E25">
        <w:rPr>
          <w:rFonts w:ascii="Exo" w:hAnsi="Exo"/>
          <w:sz w:val="24"/>
          <w:szCs w:val="24"/>
          <w:highlight w:val="yellow"/>
          <w:lang w:eastAsia="x-none"/>
        </w:rPr>
        <w:t xml:space="preserve"> </w:t>
      </w:r>
      <w:commentRangeStart w:id="12"/>
      <w:r w:rsidRPr="00C42E25">
        <w:rPr>
          <w:rFonts w:ascii="Exo" w:hAnsi="Exo"/>
          <w:sz w:val="24"/>
          <w:szCs w:val="24"/>
          <w:highlight w:val="yellow"/>
          <w:lang w:eastAsia="x-none"/>
        </w:rPr>
        <w:t>dosificadores</w:t>
      </w:r>
      <w:commentRangeEnd w:id="12"/>
      <w:r w:rsidR="00C42E25">
        <w:rPr>
          <w:rStyle w:val="Refdecomentario"/>
        </w:rPr>
        <w:commentReference w:id="12"/>
      </w:r>
      <w:r w:rsidR="00721B4E" w:rsidRPr="00C42E25">
        <w:rPr>
          <w:rFonts w:ascii="Exo" w:hAnsi="Exo"/>
          <w:sz w:val="24"/>
          <w:szCs w:val="24"/>
          <w:highlight w:val="yellow"/>
          <w:lang w:eastAsia="x-none"/>
        </w:rPr>
        <w:t xml:space="preserve"> de </w:t>
      </w:r>
      <w:r w:rsidR="00D20E7A" w:rsidRPr="00C42E25">
        <w:rPr>
          <w:rFonts w:ascii="Exo" w:hAnsi="Exo"/>
          <w:sz w:val="24"/>
          <w:szCs w:val="24"/>
          <w:highlight w:val="yellow"/>
          <w:lang w:eastAsia="x-none"/>
        </w:rPr>
        <w:t>última</w:t>
      </w:r>
      <w:r w:rsidR="00721B4E" w:rsidRPr="00C42E25">
        <w:rPr>
          <w:rFonts w:ascii="Exo" w:hAnsi="Exo"/>
          <w:sz w:val="24"/>
          <w:szCs w:val="24"/>
          <w:highlight w:val="yellow"/>
          <w:lang w:eastAsia="x-none"/>
        </w:rPr>
        <w:t xml:space="preserve"> tecnología</w:t>
      </w:r>
      <w:r w:rsidRPr="00C42E25">
        <w:rPr>
          <w:rFonts w:ascii="Exo" w:hAnsi="Exo"/>
          <w:sz w:val="24"/>
          <w:szCs w:val="24"/>
          <w:highlight w:val="yellow"/>
          <w:lang w:eastAsia="x-none"/>
        </w:rPr>
        <w:t xml:space="preserve"> </w:t>
      </w:r>
      <w:r w:rsidR="00D626A3" w:rsidRPr="00C42E25">
        <w:rPr>
          <w:rFonts w:ascii="Exo" w:hAnsi="Exo"/>
          <w:sz w:val="24"/>
          <w:szCs w:val="24"/>
          <w:highlight w:val="yellow"/>
          <w:lang w:eastAsia="x-none"/>
        </w:rPr>
        <w:t>que</w:t>
      </w:r>
      <w:r w:rsidR="00721B4E" w:rsidRPr="00C42E25">
        <w:rPr>
          <w:rFonts w:ascii="Exo" w:hAnsi="Exo"/>
          <w:sz w:val="24"/>
          <w:szCs w:val="24"/>
          <w:highlight w:val="yellow"/>
          <w:lang w:eastAsia="x-none"/>
        </w:rPr>
        <w:t>,</w:t>
      </w:r>
      <w:r w:rsidR="00D626A3" w:rsidRPr="00C42E25">
        <w:rPr>
          <w:rFonts w:ascii="Exo" w:hAnsi="Exo"/>
          <w:sz w:val="24"/>
          <w:szCs w:val="24"/>
          <w:highlight w:val="yellow"/>
          <w:lang w:eastAsia="x-none"/>
        </w:rPr>
        <w:t xml:space="preserve"> mediante un controlador inteligente</w:t>
      </w:r>
      <w:r w:rsidR="00721B4E" w:rsidRPr="00C42E25">
        <w:rPr>
          <w:rFonts w:ascii="Exo" w:hAnsi="Exo"/>
          <w:sz w:val="24"/>
          <w:szCs w:val="24"/>
          <w:highlight w:val="yellow"/>
          <w:lang w:eastAsia="x-none"/>
        </w:rPr>
        <w:t>,</w:t>
      </w:r>
      <w:r w:rsidR="00D626A3" w:rsidRPr="00C42E25">
        <w:rPr>
          <w:rFonts w:ascii="Exo" w:hAnsi="Exo"/>
          <w:sz w:val="24"/>
          <w:szCs w:val="24"/>
          <w:highlight w:val="yellow"/>
          <w:lang w:eastAsia="x-none"/>
        </w:rPr>
        <w:t xml:space="preserve"> </w:t>
      </w:r>
      <w:r w:rsidR="00C75488" w:rsidRPr="00C42E25">
        <w:rPr>
          <w:rFonts w:ascii="Exo" w:hAnsi="Exo"/>
          <w:sz w:val="24"/>
          <w:szCs w:val="24"/>
          <w:highlight w:val="yellow"/>
          <w:lang w:eastAsia="x-none"/>
        </w:rPr>
        <w:t xml:space="preserve">permite telecomandar y monitorear las bombas </w:t>
      </w:r>
      <w:r w:rsidR="0050612E" w:rsidRPr="00C42E25">
        <w:rPr>
          <w:rFonts w:ascii="Exo" w:hAnsi="Exo"/>
          <w:sz w:val="24"/>
          <w:szCs w:val="24"/>
          <w:highlight w:val="yellow"/>
          <w:lang w:eastAsia="x-none"/>
        </w:rPr>
        <w:t xml:space="preserve">dosificadoras </w:t>
      </w:r>
      <w:r w:rsidR="00721B4E" w:rsidRPr="00C42E25">
        <w:rPr>
          <w:rFonts w:ascii="Exo" w:hAnsi="Exo"/>
          <w:sz w:val="24"/>
          <w:szCs w:val="24"/>
          <w:highlight w:val="yellow"/>
          <w:lang w:eastAsia="x-none"/>
        </w:rPr>
        <w:t xml:space="preserve">ayudando así a gestionar </w:t>
      </w:r>
      <w:r w:rsidR="0050612E" w:rsidRPr="00C42E25">
        <w:rPr>
          <w:rFonts w:ascii="Exo" w:hAnsi="Exo"/>
          <w:sz w:val="24"/>
          <w:szCs w:val="24"/>
          <w:highlight w:val="yellow"/>
          <w:lang w:eastAsia="x-none"/>
        </w:rPr>
        <w:t>más eficiente</w:t>
      </w:r>
      <w:r w:rsidR="00721B4E" w:rsidRPr="00C42E25">
        <w:rPr>
          <w:rFonts w:ascii="Exo" w:hAnsi="Exo"/>
          <w:sz w:val="24"/>
          <w:szCs w:val="24"/>
          <w:highlight w:val="yellow"/>
          <w:lang w:eastAsia="x-none"/>
        </w:rPr>
        <w:t>mente</w:t>
      </w:r>
      <w:r w:rsidR="0050612E" w:rsidRPr="00C42E25">
        <w:rPr>
          <w:rFonts w:ascii="Exo" w:hAnsi="Exo"/>
          <w:sz w:val="24"/>
          <w:szCs w:val="24"/>
          <w:highlight w:val="yellow"/>
          <w:lang w:eastAsia="x-none"/>
        </w:rPr>
        <w:t xml:space="preserve"> los recursos.</w:t>
      </w:r>
      <w:r w:rsidR="0050612E" w:rsidRPr="0050612E">
        <w:rPr>
          <w:rFonts w:ascii="Exo" w:hAnsi="Exo"/>
          <w:sz w:val="24"/>
          <w:szCs w:val="24"/>
          <w:lang w:eastAsia="x-none"/>
        </w:rPr>
        <w:t xml:space="preserve"> </w:t>
      </w:r>
    </w:p>
    <w:p w14:paraId="023C108E" w14:textId="77777777" w:rsidR="0050612E" w:rsidRDefault="0050612E" w:rsidP="001932B7">
      <w:pPr>
        <w:jc w:val="both"/>
        <w:rPr>
          <w:rFonts w:ascii="Exo" w:hAnsi="Exo"/>
          <w:sz w:val="24"/>
          <w:szCs w:val="24"/>
          <w:lang w:eastAsia="x-none"/>
        </w:rPr>
      </w:pPr>
    </w:p>
    <w:p w14:paraId="50FC547B" w14:textId="77777777" w:rsidR="00CC7F85" w:rsidRPr="00CC7F85" w:rsidRDefault="00CC7F85" w:rsidP="00F7716F">
      <w:pPr>
        <w:numPr>
          <w:ilvl w:val="0"/>
          <w:numId w:val="10"/>
        </w:numPr>
        <w:jc w:val="both"/>
        <w:rPr>
          <w:rFonts w:ascii="Exo" w:hAnsi="Exo"/>
          <w:sz w:val="24"/>
          <w:szCs w:val="24"/>
          <w:lang w:eastAsia="x-none"/>
        </w:rPr>
      </w:pPr>
      <w:r w:rsidRPr="006C7A73">
        <w:rPr>
          <w:rFonts w:ascii="Exo" w:hAnsi="Exo"/>
          <w:b/>
          <w:bCs/>
          <w:color w:val="002060"/>
          <w:sz w:val="24"/>
          <w:szCs w:val="24"/>
          <w:lang w:val="es-ES" w:eastAsia="x-none"/>
        </w:rPr>
        <w:t>Reducción de horas hombre</w:t>
      </w:r>
      <w:r w:rsidRPr="00CC7F85">
        <w:rPr>
          <w:rFonts w:ascii="Exo" w:hAnsi="Exo"/>
          <w:b/>
          <w:bCs/>
          <w:sz w:val="24"/>
          <w:szCs w:val="24"/>
          <w:lang w:val="es-ES" w:eastAsia="x-none"/>
        </w:rPr>
        <w:t xml:space="preserve">. </w:t>
      </w:r>
      <w:r w:rsidRPr="00CC7F85">
        <w:rPr>
          <w:rFonts w:ascii="Exo" w:hAnsi="Exo"/>
          <w:sz w:val="24"/>
          <w:szCs w:val="24"/>
          <w:lang w:val="es-ES" w:eastAsia="x-none"/>
        </w:rPr>
        <w:t>Se estima reducir un 60% los costos de horas hombre invertidas al monitoreo in situ.</w:t>
      </w:r>
    </w:p>
    <w:p w14:paraId="7B41D19D" w14:textId="0DE26CAA" w:rsidR="00CC7F85" w:rsidRPr="00CC7F85" w:rsidRDefault="00CC7F85" w:rsidP="00F7716F">
      <w:pPr>
        <w:numPr>
          <w:ilvl w:val="0"/>
          <w:numId w:val="10"/>
        </w:numPr>
        <w:jc w:val="both"/>
        <w:rPr>
          <w:rFonts w:ascii="Exo" w:hAnsi="Exo"/>
          <w:sz w:val="24"/>
          <w:szCs w:val="24"/>
          <w:lang w:eastAsia="x-none"/>
        </w:rPr>
      </w:pPr>
      <w:r w:rsidRPr="006C7A73">
        <w:rPr>
          <w:rFonts w:ascii="Exo" w:hAnsi="Exo"/>
          <w:b/>
          <w:bCs/>
          <w:color w:val="002060"/>
          <w:sz w:val="24"/>
          <w:szCs w:val="24"/>
          <w:lang w:val="es-ES" w:eastAsia="x-none"/>
        </w:rPr>
        <w:t>Reducción de los activos necesarios para la operación</w:t>
      </w:r>
      <w:r w:rsidRPr="006C7A73">
        <w:rPr>
          <w:rFonts w:ascii="Exo" w:hAnsi="Exo"/>
          <w:color w:val="002060"/>
          <w:sz w:val="24"/>
          <w:szCs w:val="24"/>
          <w:lang w:val="es-ES" w:eastAsia="x-none"/>
        </w:rPr>
        <w:t>.</w:t>
      </w:r>
      <w:r w:rsidRPr="00CC7F85">
        <w:rPr>
          <w:rFonts w:ascii="Exo" w:hAnsi="Exo"/>
          <w:sz w:val="24"/>
          <w:szCs w:val="24"/>
          <w:lang w:val="es-ES" w:eastAsia="x-none"/>
        </w:rPr>
        <w:t xml:space="preserve"> Las visitas a la bomba</w:t>
      </w:r>
      <w:r w:rsidR="00721B4E">
        <w:rPr>
          <w:rFonts w:ascii="Exo" w:hAnsi="Exo"/>
          <w:sz w:val="24"/>
          <w:szCs w:val="24"/>
          <w:lang w:val="es-ES" w:eastAsia="x-none"/>
        </w:rPr>
        <w:t>, o sistemas dosificadores,</w:t>
      </w:r>
      <w:r w:rsidRPr="00CC7F85">
        <w:rPr>
          <w:rFonts w:ascii="Exo" w:hAnsi="Exo"/>
          <w:sz w:val="24"/>
          <w:szCs w:val="24"/>
          <w:lang w:val="es-ES" w:eastAsia="x-none"/>
        </w:rPr>
        <w:t xml:space="preserve"> solo serán necesarias en caso de tener que realizar tareas de mantenimiento y no de operación.</w:t>
      </w:r>
      <w:r w:rsidR="00721B4E">
        <w:rPr>
          <w:rFonts w:ascii="Exo" w:hAnsi="Exo"/>
          <w:sz w:val="24"/>
          <w:szCs w:val="24"/>
          <w:lang w:val="es-ES" w:eastAsia="x-none"/>
        </w:rPr>
        <w:t xml:space="preserve"> Esto aplica para el caso del tratamiento del agua de almacenamiento. Para el caso de operación en fractura, entendemos la importancia de esta actividad, por lo que se destinan operarios 24x7 para su asistencia durante la misma. </w:t>
      </w:r>
    </w:p>
    <w:p w14:paraId="2713798F" w14:textId="7CE3F55B" w:rsidR="00CC7F85" w:rsidRPr="00CC7F85" w:rsidRDefault="00CC7F85" w:rsidP="00F7716F">
      <w:pPr>
        <w:numPr>
          <w:ilvl w:val="0"/>
          <w:numId w:val="10"/>
        </w:numPr>
        <w:tabs>
          <w:tab w:val="left" w:pos="426"/>
        </w:tabs>
        <w:jc w:val="both"/>
        <w:rPr>
          <w:rFonts w:ascii="Exo" w:hAnsi="Exo"/>
          <w:sz w:val="24"/>
          <w:szCs w:val="24"/>
          <w:lang w:eastAsia="x-none"/>
        </w:rPr>
      </w:pPr>
      <w:r w:rsidRPr="006C7A73">
        <w:rPr>
          <w:rFonts w:ascii="Exo" w:hAnsi="Exo"/>
          <w:b/>
          <w:bCs/>
          <w:color w:val="002060"/>
          <w:sz w:val="24"/>
          <w:szCs w:val="24"/>
          <w:lang w:val="es-ES" w:eastAsia="x-none"/>
        </w:rPr>
        <w:t>Eficiencia en el uso de químicos</w:t>
      </w:r>
      <w:r w:rsidRPr="006C7A73">
        <w:rPr>
          <w:rFonts w:ascii="Exo" w:hAnsi="Exo"/>
          <w:color w:val="002060"/>
          <w:sz w:val="24"/>
          <w:szCs w:val="24"/>
          <w:lang w:val="es-ES" w:eastAsia="x-none"/>
        </w:rPr>
        <w:t>.</w:t>
      </w:r>
      <w:r w:rsidRPr="00CC7F85">
        <w:rPr>
          <w:rFonts w:ascii="Exo" w:hAnsi="Exo"/>
          <w:sz w:val="24"/>
          <w:szCs w:val="24"/>
          <w:lang w:val="es-ES" w:eastAsia="x-none"/>
        </w:rPr>
        <w:t xml:space="preserve"> Las operadoras pueden ensayar fácilmente y de manera remota el caudal de inyección óptimo de químico para lograr la mayor producción. </w:t>
      </w:r>
    </w:p>
    <w:p w14:paraId="312B30CD" w14:textId="332104C3" w:rsidR="00CC7F85" w:rsidRPr="00CC7F85" w:rsidRDefault="00CC7F85" w:rsidP="00F7716F">
      <w:pPr>
        <w:numPr>
          <w:ilvl w:val="0"/>
          <w:numId w:val="10"/>
        </w:numPr>
        <w:jc w:val="both"/>
        <w:rPr>
          <w:rFonts w:ascii="Exo" w:hAnsi="Exo"/>
          <w:sz w:val="24"/>
          <w:szCs w:val="24"/>
          <w:lang w:eastAsia="x-none"/>
        </w:rPr>
      </w:pPr>
      <w:r w:rsidRPr="006C7A73">
        <w:rPr>
          <w:rFonts w:ascii="Exo" w:hAnsi="Exo"/>
          <w:b/>
          <w:bCs/>
          <w:color w:val="002060"/>
          <w:sz w:val="24"/>
          <w:szCs w:val="24"/>
          <w:lang w:val="es-ES" w:eastAsia="x-none"/>
        </w:rPr>
        <w:t>Recorrido de recargas eficientes.</w:t>
      </w:r>
      <w:r w:rsidRPr="00CC7F85">
        <w:rPr>
          <w:rFonts w:ascii="Exo" w:hAnsi="Exo"/>
          <w:b/>
          <w:bCs/>
          <w:sz w:val="24"/>
          <w:szCs w:val="24"/>
          <w:lang w:val="es-ES" w:eastAsia="x-none"/>
        </w:rPr>
        <w:t xml:space="preserve"> </w:t>
      </w:r>
      <w:r w:rsidRPr="00CC7F85">
        <w:rPr>
          <w:rFonts w:ascii="Exo" w:hAnsi="Exo"/>
          <w:sz w:val="24"/>
          <w:szCs w:val="24"/>
          <w:lang w:val="es-ES" w:eastAsia="x-none"/>
        </w:rPr>
        <w:t>El monitoreo del nivel de los tanques</w:t>
      </w:r>
      <w:r w:rsidR="00721B4E">
        <w:rPr>
          <w:rFonts w:ascii="Exo" w:hAnsi="Exo"/>
          <w:sz w:val="24"/>
          <w:szCs w:val="24"/>
          <w:lang w:val="es-ES" w:eastAsia="x-none"/>
        </w:rPr>
        <w:t xml:space="preserve"> de producto químico</w:t>
      </w:r>
      <w:r w:rsidRPr="00CC7F85">
        <w:rPr>
          <w:rFonts w:ascii="Exo" w:hAnsi="Exo"/>
          <w:sz w:val="24"/>
          <w:szCs w:val="24"/>
          <w:lang w:val="es-ES" w:eastAsia="x-none"/>
        </w:rPr>
        <w:t xml:space="preserve"> permite planificar el recorrido de los camiones de recarga con el objetivo de reducir los costos en transporte.</w:t>
      </w:r>
    </w:p>
    <w:p w14:paraId="60FBF7BF" w14:textId="1B86B560" w:rsidR="00CC7F85" w:rsidRPr="00CC7F85" w:rsidRDefault="00CC7F85" w:rsidP="00F7716F">
      <w:pPr>
        <w:numPr>
          <w:ilvl w:val="0"/>
          <w:numId w:val="10"/>
        </w:numPr>
        <w:jc w:val="both"/>
        <w:rPr>
          <w:rFonts w:ascii="Exo" w:hAnsi="Exo"/>
          <w:sz w:val="24"/>
          <w:szCs w:val="24"/>
          <w:lang w:eastAsia="x-none"/>
        </w:rPr>
      </w:pPr>
      <w:r w:rsidRPr="006C7A73">
        <w:rPr>
          <w:rFonts w:ascii="Exo" w:hAnsi="Exo"/>
          <w:b/>
          <w:bCs/>
          <w:color w:val="002060"/>
          <w:sz w:val="24"/>
          <w:szCs w:val="24"/>
          <w:lang w:val="es-ES" w:eastAsia="x-none"/>
        </w:rPr>
        <w:t>Detección de condiciones de falla</w:t>
      </w:r>
      <w:r w:rsidRPr="00CC7F85">
        <w:rPr>
          <w:rFonts w:ascii="Exo" w:hAnsi="Exo"/>
          <w:b/>
          <w:bCs/>
          <w:sz w:val="24"/>
          <w:szCs w:val="24"/>
          <w:lang w:val="es-ES" w:eastAsia="x-none"/>
        </w:rPr>
        <w:t xml:space="preserve">. </w:t>
      </w:r>
      <w:r w:rsidRPr="00CC7F85">
        <w:rPr>
          <w:rFonts w:ascii="Exo" w:hAnsi="Exo"/>
          <w:sz w:val="24"/>
          <w:szCs w:val="24"/>
          <w:lang w:val="es-ES" w:eastAsia="x-none"/>
        </w:rPr>
        <w:t>Cabezales que no están purgados correctamente.  Empaquetaduras deterioradas o pérdidas en el equipo</w:t>
      </w:r>
      <w:r w:rsidR="00721B4E">
        <w:rPr>
          <w:rFonts w:ascii="Exo" w:hAnsi="Exo"/>
          <w:sz w:val="24"/>
          <w:szCs w:val="24"/>
          <w:lang w:val="es-ES" w:eastAsia="x-none"/>
        </w:rPr>
        <w:t xml:space="preserve"> dosificador</w:t>
      </w:r>
      <w:r w:rsidRPr="00CC7F85">
        <w:rPr>
          <w:rFonts w:ascii="Exo" w:hAnsi="Exo"/>
          <w:sz w:val="24"/>
          <w:szCs w:val="24"/>
          <w:lang w:val="es-ES" w:eastAsia="x-none"/>
        </w:rPr>
        <w:t>. Si ocurriera una falla mecánica, el control la detectaría gracias a sus sensores de corriente de consumo y un tacómetro interno. El sistema detiene automáticamente y envía una alarma.</w:t>
      </w:r>
    </w:p>
    <w:p w14:paraId="3D5C3AF8" w14:textId="77777777" w:rsidR="00CC7F85" w:rsidRPr="006C7A73" w:rsidRDefault="00CC7F85" w:rsidP="00F7716F">
      <w:pPr>
        <w:numPr>
          <w:ilvl w:val="0"/>
          <w:numId w:val="10"/>
        </w:numPr>
        <w:jc w:val="both"/>
        <w:rPr>
          <w:rFonts w:ascii="Exo" w:hAnsi="Exo"/>
          <w:color w:val="002060"/>
          <w:sz w:val="24"/>
          <w:szCs w:val="24"/>
          <w:lang w:eastAsia="x-none"/>
        </w:rPr>
      </w:pPr>
      <w:r w:rsidRPr="006C7A73">
        <w:rPr>
          <w:rFonts w:ascii="Exo" w:hAnsi="Exo"/>
          <w:b/>
          <w:bCs/>
          <w:color w:val="002060"/>
          <w:sz w:val="24"/>
          <w:szCs w:val="24"/>
          <w:lang w:val="es-ES" w:eastAsia="x-none"/>
        </w:rPr>
        <w:t xml:space="preserve">Control estricto del stock de químicos. </w:t>
      </w:r>
    </w:p>
    <w:p w14:paraId="26869156" w14:textId="77777777" w:rsidR="00CC7F85" w:rsidRDefault="00CC7F85" w:rsidP="00300277">
      <w:pPr>
        <w:jc w:val="both"/>
        <w:rPr>
          <w:rFonts w:ascii="Exo" w:hAnsi="Exo"/>
          <w:b/>
          <w:bCs/>
          <w:sz w:val="24"/>
          <w:szCs w:val="24"/>
          <w:lang w:val="es-ES" w:eastAsia="x-none"/>
        </w:rPr>
      </w:pPr>
    </w:p>
    <w:p w14:paraId="08FF296A" w14:textId="04E5774F" w:rsidR="00CC7F85" w:rsidRDefault="00AF2568" w:rsidP="00300277">
      <w:pPr>
        <w:jc w:val="center"/>
        <w:rPr>
          <w:rFonts w:ascii="Exo" w:hAnsi="Exo"/>
          <w:sz w:val="24"/>
          <w:szCs w:val="24"/>
          <w:lang w:eastAsia="x-none"/>
        </w:rPr>
      </w:pPr>
      <w:r>
        <w:rPr>
          <w:rFonts w:ascii="Exo" w:hAnsi="Exo"/>
          <w:noProof/>
          <w:sz w:val="24"/>
          <w:szCs w:val="24"/>
          <w:lang w:eastAsia="x-none"/>
        </w:rPr>
        <w:lastRenderedPageBreak/>
        <w:drawing>
          <wp:inline distT="0" distB="0" distL="0" distR="0" wp14:anchorId="46E2BC97" wp14:editId="0FC7F3ED">
            <wp:extent cx="4826000" cy="28511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26000" cy="2851150"/>
                    </a:xfrm>
                    <a:prstGeom prst="rect">
                      <a:avLst/>
                    </a:prstGeom>
                    <a:noFill/>
                    <a:ln>
                      <a:noFill/>
                    </a:ln>
                  </pic:spPr>
                </pic:pic>
              </a:graphicData>
            </a:graphic>
          </wp:inline>
        </w:drawing>
      </w:r>
    </w:p>
    <w:p w14:paraId="0CC1BC7E" w14:textId="2FDDBDEE" w:rsidR="00E82808" w:rsidRPr="007E2FF7" w:rsidRDefault="007E2FF7" w:rsidP="007E2FF7">
      <w:pPr>
        <w:pStyle w:val="Descripcin"/>
        <w:spacing w:before="120"/>
        <w:jc w:val="center"/>
        <w:rPr>
          <w:rFonts w:ascii="Exo" w:hAnsi="Exo"/>
          <w:b w:val="0"/>
          <w:bCs w:val="0"/>
        </w:rPr>
      </w:pPr>
      <w:r w:rsidRPr="007E2FF7">
        <w:rPr>
          <w:rFonts w:ascii="Exo" w:hAnsi="Exo"/>
          <w:b w:val="0"/>
          <w:bCs w:val="0"/>
        </w:rPr>
        <w:t xml:space="preserve">Figura </w:t>
      </w:r>
      <w:r w:rsidRPr="007E2FF7">
        <w:rPr>
          <w:rFonts w:ascii="Exo" w:hAnsi="Exo"/>
          <w:b w:val="0"/>
          <w:bCs w:val="0"/>
        </w:rPr>
        <w:fldChar w:fldCharType="begin"/>
      </w:r>
      <w:r w:rsidRPr="007E2FF7">
        <w:rPr>
          <w:rFonts w:ascii="Exo" w:hAnsi="Exo"/>
          <w:b w:val="0"/>
          <w:bCs w:val="0"/>
        </w:rPr>
        <w:instrText xml:space="preserve"> SEQ Figura \* ARABIC </w:instrText>
      </w:r>
      <w:r w:rsidRPr="007E2FF7">
        <w:rPr>
          <w:rFonts w:ascii="Exo" w:hAnsi="Exo"/>
          <w:b w:val="0"/>
          <w:bCs w:val="0"/>
        </w:rPr>
        <w:fldChar w:fldCharType="separate"/>
      </w:r>
      <w:r w:rsidR="005243AD">
        <w:rPr>
          <w:rFonts w:ascii="Exo" w:hAnsi="Exo"/>
          <w:b w:val="0"/>
          <w:bCs w:val="0"/>
          <w:noProof/>
        </w:rPr>
        <w:t>2</w:t>
      </w:r>
      <w:r w:rsidRPr="007E2FF7">
        <w:rPr>
          <w:rFonts w:ascii="Exo" w:hAnsi="Exo"/>
          <w:b w:val="0"/>
          <w:bCs w:val="0"/>
        </w:rPr>
        <w:fldChar w:fldCharType="end"/>
      </w:r>
      <w:r w:rsidRPr="007E2FF7">
        <w:rPr>
          <w:rFonts w:ascii="Exo" w:hAnsi="Exo"/>
          <w:b w:val="0"/>
          <w:bCs w:val="0"/>
        </w:rPr>
        <w:t>. Dashboard de monitoreo de bombas telecomandadas</w:t>
      </w:r>
    </w:p>
    <w:p w14:paraId="574A549D" w14:textId="77777777" w:rsidR="007E2FF7" w:rsidRPr="007E2FF7" w:rsidRDefault="007E2FF7" w:rsidP="007E2FF7"/>
    <w:p w14:paraId="5634C897" w14:textId="1D49D788" w:rsidR="00515A5D" w:rsidRPr="00563A43" w:rsidRDefault="00515A5D" w:rsidP="00F7716F">
      <w:pPr>
        <w:numPr>
          <w:ilvl w:val="0"/>
          <w:numId w:val="9"/>
        </w:numPr>
        <w:ind w:left="426" w:hanging="284"/>
        <w:jc w:val="both"/>
        <w:rPr>
          <w:rFonts w:ascii="Exo" w:hAnsi="Exo"/>
          <w:b/>
          <w:bCs/>
          <w:color w:val="002060"/>
          <w:sz w:val="24"/>
          <w:szCs w:val="24"/>
          <w:lang w:eastAsia="x-none"/>
        </w:rPr>
      </w:pPr>
      <w:r w:rsidRPr="00563A43">
        <w:rPr>
          <w:rFonts w:ascii="Exo" w:hAnsi="Exo"/>
          <w:b/>
          <w:bCs/>
          <w:color w:val="002060"/>
          <w:sz w:val="24"/>
          <w:szCs w:val="24"/>
          <w:lang w:eastAsia="x-none"/>
        </w:rPr>
        <w:t>Tecnologías para el control y monitoreo de tratamientos y procesos</w:t>
      </w:r>
    </w:p>
    <w:p w14:paraId="50411753" w14:textId="77777777" w:rsidR="00A86920" w:rsidRPr="00515A5D" w:rsidRDefault="00A86920" w:rsidP="00A86920">
      <w:pPr>
        <w:ind w:left="426"/>
        <w:jc w:val="both"/>
        <w:rPr>
          <w:rFonts w:ascii="Exo" w:hAnsi="Exo"/>
          <w:sz w:val="24"/>
          <w:szCs w:val="24"/>
          <w:lang w:eastAsia="x-none"/>
        </w:rPr>
      </w:pPr>
    </w:p>
    <w:p w14:paraId="420032CE" w14:textId="0A31C7D6" w:rsidR="00515A5D" w:rsidRDefault="00515A5D" w:rsidP="00515A5D">
      <w:pPr>
        <w:jc w:val="both"/>
        <w:rPr>
          <w:rFonts w:ascii="Exo" w:hAnsi="Exo"/>
          <w:sz w:val="24"/>
          <w:szCs w:val="24"/>
          <w:lang w:eastAsia="x-none"/>
        </w:rPr>
      </w:pPr>
      <w:r w:rsidRPr="00515A5D">
        <w:rPr>
          <w:rFonts w:ascii="Exo" w:hAnsi="Exo"/>
          <w:sz w:val="24"/>
          <w:szCs w:val="24"/>
          <w:lang w:eastAsia="x-none"/>
        </w:rPr>
        <w:t>Las herramientas de control monitoreo de los tratamientos y p</w:t>
      </w:r>
      <w:r w:rsidR="001932B7">
        <w:rPr>
          <w:rFonts w:ascii="Exo" w:hAnsi="Exo"/>
          <w:sz w:val="24"/>
          <w:szCs w:val="24"/>
          <w:lang w:eastAsia="x-none"/>
        </w:rPr>
        <w:t>roc</w:t>
      </w:r>
      <w:r w:rsidRPr="00515A5D">
        <w:rPr>
          <w:rFonts w:ascii="Exo" w:hAnsi="Exo"/>
          <w:sz w:val="24"/>
          <w:szCs w:val="24"/>
          <w:lang w:eastAsia="x-none"/>
        </w:rPr>
        <w:t xml:space="preserve">esos, están constituidas por los sensores e instrumentos específicos. Su incorporación en el Servicio representa un aporte fundamental al monitoreo de los procesos y a la evaluación de la performance de los tratamientos. </w:t>
      </w:r>
    </w:p>
    <w:p w14:paraId="3A4B19E1" w14:textId="77777777" w:rsidR="0049179E" w:rsidRPr="00515A5D" w:rsidRDefault="0049179E" w:rsidP="00515A5D">
      <w:pPr>
        <w:jc w:val="both"/>
        <w:rPr>
          <w:rFonts w:ascii="Exo" w:hAnsi="Exo"/>
          <w:sz w:val="24"/>
          <w:szCs w:val="24"/>
          <w:lang w:eastAsia="x-none"/>
        </w:rPr>
      </w:pPr>
    </w:p>
    <w:p w14:paraId="103A45C7" w14:textId="77777777" w:rsidR="00C94166" w:rsidRPr="00515A5D" w:rsidRDefault="00C94166" w:rsidP="00C94166">
      <w:pPr>
        <w:rPr>
          <w:rFonts w:ascii="Exo" w:hAnsi="Exo"/>
          <w:sz w:val="24"/>
          <w:szCs w:val="24"/>
          <w:lang w:eastAsia="x-none"/>
        </w:rPr>
      </w:pPr>
    </w:p>
    <w:p w14:paraId="7A2DA3E3" w14:textId="77777777" w:rsidR="007813D1" w:rsidRPr="007813D1" w:rsidRDefault="009314B6" w:rsidP="00561E9C">
      <w:pPr>
        <w:pStyle w:val="Ttulo1"/>
        <w:spacing w:after="120"/>
        <w:jc w:val="both"/>
        <w:rPr>
          <w:rFonts w:ascii="Exo Black" w:hAnsi="Exo Black"/>
          <w:color w:val="1F3864"/>
          <w:sz w:val="32"/>
          <w:szCs w:val="32"/>
          <w:lang w:eastAsia="x-none"/>
        </w:rPr>
      </w:pPr>
      <w:bookmarkStart w:id="13" w:name="_Toc113875587"/>
      <w:bookmarkStart w:id="14" w:name="_Toc122644820"/>
      <w:bookmarkStart w:id="15" w:name="_Toc136338319"/>
      <w:r>
        <w:rPr>
          <w:rFonts w:ascii="Exo Black" w:hAnsi="Exo Black"/>
          <w:color w:val="1F3864"/>
          <w:sz w:val="32"/>
          <w:szCs w:val="32"/>
          <w:lang w:eastAsia="x-none"/>
        </w:rPr>
        <w:t xml:space="preserve">4. </w:t>
      </w:r>
      <w:r w:rsidR="003A752D" w:rsidRPr="000B5DAC">
        <w:rPr>
          <w:rFonts w:ascii="Exo Black" w:hAnsi="Exo Black"/>
          <w:color w:val="1F3864"/>
          <w:sz w:val="32"/>
          <w:szCs w:val="32"/>
          <w:lang w:eastAsia="x-none"/>
        </w:rPr>
        <w:t>INSTALACIONES, CAPACIDAD DE ALMACENAMIENTO Y RECURSOS LOGÍSTICOS DISPONIBLES PARA EL SERVICIO</w:t>
      </w:r>
      <w:bookmarkEnd w:id="13"/>
      <w:bookmarkEnd w:id="14"/>
      <w:bookmarkEnd w:id="15"/>
    </w:p>
    <w:p w14:paraId="43F54170" w14:textId="27EB5EB7" w:rsidR="00EC7F07" w:rsidRDefault="000B5DAC" w:rsidP="007813D1">
      <w:pPr>
        <w:spacing w:before="120"/>
        <w:jc w:val="both"/>
        <w:rPr>
          <w:rFonts w:ascii="Exo" w:hAnsi="Exo" w:cs="Arial"/>
          <w:sz w:val="24"/>
          <w:szCs w:val="24"/>
        </w:rPr>
      </w:pPr>
      <w:r w:rsidRPr="000B5DAC">
        <w:rPr>
          <w:rFonts w:ascii="Exo" w:hAnsi="Exo" w:cs="Arial"/>
          <w:sz w:val="24"/>
          <w:szCs w:val="24"/>
        </w:rPr>
        <w:t>P</w:t>
      </w:r>
      <w:r w:rsidR="00AF696A" w:rsidRPr="000B5DAC">
        <w:rPr>
          <w:rFonts w:ascii="Exo" w:hAnsi="Exo" w:cs="Arial"/>
          <w:sz w:val="24"/>
          <w:szCs w:val="24"/>
        </w:rPr>
        <w:t xml:space="preserve">ara el servicio </w:t>
      </w:r>
      <w:r w:rsidR="00EC7F07" w:rsidRPr="000B5DAC">
        <w:rPr>
          <w:rFonts w:ascii="Exo" w:hAnsi="Exo" w:cs="Arial"/>
          <w:sz w:val="24"/>
          <w:szCs w:val="24"/>
        </w:rPr>
        <w:t>P</w:t>
      </w:r>
      <w:r w:rsidR="00004C91">
        <w:rPr>
          <w:rFonts w:ascii="Exo" w:hAnsi="Exo" w:cs="Arial"/>
          <w:sz w:val="24"/>
          <w:szCs w:val="24"/>
        </w:rPr>
        <w:t>ECOM</w:t>
      </w:r>
      <w:r w:rsidR="000A038D" w:rsidRPr="000B5DAC">
        <w:rPr>
          <w:rFonts w:ascii="Exo" w:hAnsi="Exo" w:cs="Arial"/>
          <w:sz w:val="24"/>
          <w:szCs w:val="24"/>
        </w:rPr>
        <w:t xml:space="preserve"> pone a disposición los siguientes equipos:</w:t>
      </w:r>
    </w:p>
    <w:p w14:paraId="32DC36D6" w14:textId="77777777" w:rsidR="000B5DAC" w:rsidRPr="000B5DAC" w:rsidRDefault="000B5DAC" w:rsidP="000B5DAC">
      <w:pPr>
        <w:jc w:val="both"/>
        <w:rPr>
          <w:rFonts w:ascii="Exo" w:hAnsi="Exo" w:cs="Arial"/>
          <w:sz w:val="24"/>
          <w:szCs w:val="24"/>
        </w:rPr>
      </w:pPr>
    </w:p>
    <w:p w14:paraId="45307EB7" w14:textId="16005E1C" w:rsidR="000A038D" w:rsidRDefault="00432DC4" w:rsidP="00074739">
      <w:pPr>
        <w:numPr>
          <w:ilvl w:val="0"/>
          <w:numId w:val="7"/>
        </w:numPr>
        <w:jc w:val="both"/>
        <w:rPr>
          <w:rFonts w:ascii="Exo" w:hAnsi="Exo" w:cs="Arial"/>
          <w:sz w:val="24"/>
          <w:szCs w:val="24"/>
        </w:rPr>
      </w:pPr>
      <w:r>
        <w:rPr>
          <w:rFonts w:ascii="Exo" w:hAnsi="Exo" w:cs="Arial"/>
          <w:sz w:val="24"/>
          <w:szCs w:val="24"/>
        </w:rPr>
        <w:t xml:space="preserve">Camionetas </w:t>
      </w:r>
      <w:r w:rsidR="000A038D" w:rsidRPr="000B5DAC">
        <w:rPr>
          <w:rFonts w:ascii="Exo" w:hAnsi="Exo" w:cs="Arial"/>
          <w:sz w:val="24"/>
          <w:szCs w:val="24"/>
        </w:rPr>
        <w:t xml:space="preserve">Pick-Up 4 x 4, destinada al transporte del personal y logística de la operación. </w:t>
      </w:r>
    </w:p>
    <w:p w14:paraId="707A1D8D" w14:textId="77777777" w:rsidR="000B5DAC" w:rsidRPr="000B5DAC" w:rsidRDefault="000B5DAC" w:rsidP="000B5DAC">
      <w:pPr>
        <w:ind w:left="851"/>
        <w:jc w:val="both"/>
        <w:rPr>
          <w:rFonts w:ascii="Exo" w:hAnsi="Exo" w:cs="Arial"/>
          <w:sz w:val="24"/>
          <w:szCs w:val="24"/>
        </w:rPr>
      </w:pPr>
    </w:p>
    <w:p w14:paraId="17CC99B8" w14:textId="61413ADD" w:rsidR="000A038D" w:rsidRPr="00EC7F07" w:rsidRDefault="00AF2568" w:rsidP="007E2FF7">
      <w:pPr>
        <w:jc w:val="center"/>
        <w:rPr>
          <w:rFonts w:ascii="Arial" w:hAnsi="Arial" w:cs="Arial"/>
          <w:noProof/>
          <w:sz w:val="24"/>
          <w:szCs w:val="24"/>
        </w:rPr>
      </w:pPr>
      <w:r>
        <w:rPr>
          <w:noProof/>
        </w:rPr>
        <w:drawing>
          <wp:inline distT="0" distB="0" distL="0" distR="0" wp14:anchorId="46E930F4" wp14:editId="4B8C5261">
            <wp:extent cx="3752850" cy="19431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52850" cy="1943100"/>
                    </a:xfrm>
                    <a:prstGeom prst="rect">
                      <a:avLst/>
                    </a:prstGeom>
                    <a:noFill/>
                    <a:ln>
                      <a:noFill/>
                    </a:ln>
                  </pic:spPr>
                </pic:pic>
              </a:graphicData>
            </a:graphic>
          </wp:inline>
        </w:drawing>
      </w:r>
    </w:p>
    <w:p w14:paraId="1F31E61D" w14:textId="7A974959" w:rsidR="000A038D" w:rsidRPr="007E2FF7" w:rsidRDefault="007E2FF7" w:rsidP="007E2FF7">
      <w:pPr>
        <w:pStyle w:val="Descripcin"/>
        <w:spacing w:before="120"/>
        <w:jc w:val="center"/>
        <w:rPr>
          <w:rFonts w:ascii="Exo" w:hAnsi="Exo"/>
          <w:b w:val="0"/>
          <w:bCs w:val="0"/>
        </w:rPr>
      </w:pPr>
      <w:r w:rsidRPr="007E2FF7">
        <w:rPr>
          <w:rFonts w:ascii="Exo" w:hAnsi="Exo"/>
          <w:b w:val="0"/>
          <w:bCs w:val="0"/>
        </w:rPr>
        <w:t xml:space="preserve">Figura </w:t>
      </w:r>
      <w:r w:rsidRPr="007E2FF7">
        <w:rPr>
          <w:rFonts w:ascii="Exo" w:hAnsi="Exo"/>
          <w:b w:val="0"/>
          <w:bCs w:val="0"/>
        </w:rPr>
        <w:fldChar w:fldCharType="begin"/>
      </w:r>
      <w:r w:rsidRPr="007E2FF7">
        <w:rPr>
          <w:rFonts w:ascii="Exo" w:hAnsi="Exo"/>
          <w:b w:val="0"/>
          <w:bCs w:val="0"/>
        </w:rPr>
        <w:instrText xml:space="preserve"> SEQ Figura \* ARABIC </w:instrText>
      </w:r>
      <w:r w:rsidRPr="007E2FF7">
        <w:rPr>
          <w:rFonts w:ascii="Exo" w:hAnsi="Exo"/>
          <w:b w:val="0"/>
          <w:bCs w:val="0"/>
        </w:rPr>
        <w:fldChar w:fldCharType="separate"/>
      </w:r>
      <w:r w:rsidR="005243AD">
        <w:rPr>
          <w:rFonts w:ascii="Exo" w:hAnsi="Exo"/>
          <w:b w:val="0"/>
          <w:bCs w:val="0"/>
          <w:noProof/>
        </w:rPr>
        <w:t>3</w:t>
      </w:r>
      <w:r w:rsidRPr="007E2FF7">
        <w:rPr>
          <w:rFonts w:ascii="Exo" w:hAnsi="Exo"/>
          <w:b w:val="0"/>
          <w:bCs w:val="0"/>
        </w:rPr>
        <w:fldChar w:fldCharType="end"/>
      </w:r>
      <w:r w:rsidRPr="007E2FF7">
        <w:rPr>
          <w:rFonts w:ascii="Exo" w:hAnsi="Exo"/>
          <w:b w:val="0"/>
          <w:bCs w:val="0"/>
        </w:rPr>
        <w:t xml:space="preserve">. </w:t>
      </w:r>
      <w:r w:rsidR="00A04EE1" w:rsidRPr="007E2FF7">
        <w:rPr>
          <w:rFonts w:ascii="Exo" w:hAnsi="Exo"/>
          <w:b w:val="0"/>
          <w:bCs w:val="0"/>
        </w:rPr>
        <w:t>Pick-Up 4x4</w:t>
      </w:r>
    </w:p>
    <w:p w14:paraId="585597D6" w14:textId="77777777" w:rsidR="00A04EE1" w:rsidRPr="00A04EE1" w:rsidRDefault="00A04EE1" w:rsidP="00A04EE1"/>
    <w:p w14:paraId="66AEDA83" w14:textId="50BA896F" w:rsidR="000A038D" w:rsidRPr="007A6B00" w:rsidRDefault="000A038D" w:rsidP="00074739">
      <w:pPr>
        <w:numPr>
          <w:ilvl w:val="0"/>
          <w:numId w:val="6"/>
        </w:numPr>
        <w:jc w:val="both"/>
        <w:rPr>
          <w:rFonts w:ascii="Exo" w:hAnsi="Exo" w:cs="Arial"/>
          <w:sz w:val="24"/>
          <w:szCs w:val="24"/>
        </w:rPr>
      </w:pPr>
      <w:r w:rsidRPr="007A6B00">
        <w:rPr>
          <w:rFonts w:ascii="Exo" w:hAnsi="Exo" w:cs="Arial"/>
          <w:sz w:val="24"/>
          <w:szCs w:val="24"/>
        </w:rPr>
        <w:lastRenderedPageBreak/>
        <w:t>Unidad de relleno y batcheos, equipada con bombas de desplazamiento</w:t>
      </w:r>
      <w:r w:rsidR="000B5DAC" w:rsidRPr="007A6B00">
        <w:rPr>
          <w:rFonts w:ascii="Exo" w:hAnsi="Exo" w:cs="Arial"/>
          <w:sz w:val="24"/>
          <w:szCs w:val="24"/>
        </w:rPr>
        <w:t xml:space="preserve"> </w:t>
      </w:r>
      <w:r w:rsidRPr="007A6B00">
        <w:rPr>
          <w:rFonts w:ascii="Exo" w:hAnsi="Exo" w:cs="Arial"/>
          <w:sz w:val="24"/>
          <w:szCs w:val="24"/>
        </w:rPr>
        <w:t>positivo para reposición y batcheos (presión máxima 30 kg/cm²).</w:t>
      </w:r>
    </w:p>
    <w:p w14:paraId="5D01B166" w14:textId="77777777" w:rsidR="000B5DAC" w:rsidRPr="000F5122" w:rsidRDefault="000B5DAC" w:rsidP="000B5DAC">
      <w:pPr>
        <w:ind w:left="850"/>
        <w:jc w:val="both"/>
        <w:rPr>
          <w:rFonts w:ascii="Exo" w:hAnsi="Exo" w:cs="Arial"/>
          <w:sz w:val="24"/>
          <w:szCs w:val="24"/>
          <w:highlight w:val="yellow"/>
        </w:rPr>
      </w:pPr>
    </w:p>
    <w:p w14:paraId="24FF7FC8" w14:textId="04C418DC" w:rsidR="000A038D" w:rsidRPr="007C4673" w:rsidRDefault="00AF2568" w:rsidP="000A038D">
      <w:pPr>
        <w:spacing w:before="100" w:beforeAutospacing="1" w:after="100" w:afterAutospacing="1"/>
        <w:jc w:val="center"/>
        <w:rPr>
          <w:rFonts w:ascii="Arial" w:hAnsi="Arial" w:cs="Arial"/>
          <w:noProof/>
          <w:sz w:val="24"/>
          <w:szCs w:val="24"/>
        </w:rPr>
      </w:pPr>
      <w:r w:rsidRPr="007C4673">
        <w:rPr>
          <w:rFonts w:ascii="Arial" w:hAnsi="Arial" w:cs="Arial"/>
          <w:noProof/>
          <w:sz w:val="24"/>
          <w:szCs w:val="24"/>
        </w:rPr>
        <w:drawing>
          <wp:inline distT="0" distB="0" distL="0" distR="0" wp14:anchorId="7B07D30F" wp14:editId="34C85726">
            <wp:extent cx="3708400" cy="24701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08400" cy="2470150"/>
                    </a:xfrm>
                    <a:prstGeom prst="rect">
                      <a:avLst/>
                    </a:prstGeom>
                    <a:noFill/>
                    <a:ln>
                      <a:noFill/>
                    </a:ln>
                  </pic:spPr>
                </pic:pic>
              </a:graphicData>
            </a:graphic>
          </wp:inline>
        </w:drawing>
      </w:r>
    </w:p>
    <w:p w14:paraId="78D5DA71" w14:textId="2FD8089F" w:rsidR="00A04EE1" w:rsidRPr="007E2FF7" w:rsidRDefault="007E2FF7" w:rsidP="007E2FF7">
      <w:pPr>
        <w:pStyle w:val="Descripcin"/>
        <w:jc w:val="center"/>
        <w:rPr>
          <w:rFonts w:ascii="Exo" w:hAnsi="Exo"/>
          <w:b w:val="0"/>
          <w:bCs w:val="0"/>
        </w:rPr>
      </w:pPr>
      <w:r w:rsidRPr="007E2FF7">
        <w:rPr>
          <w:rFonts w:ascii="Exo" w:hAnsi="Exo"/>
          <w:b w:val="0"/>
          <w:bCs w:val="0"/>
        </w:rPr>
        <w:t xml:space="preserve">Figura </w:t>
      </w:r>
      <w:r w:rsidRPr="007E2FF7">
        <w:rPr>
          <w:rFonts w:ascii="Exo" w:hAnsi="Exo"/>
          <w:b w:val="0"/>
          <w:bCs w:val="0"/>
        </w:rPr>
        <w:fldChar w:fldCharType="begin"/>
      </w:r>
      <w:r w:rsidRPr="007E2FF7">
        <w:rPr>
          <w:rFonts w:ascii="Exo" w:hAnsi="Exo"/>
          <w:b w:val="0"/>
          <w:bCs w:val="0"/>
        </w:rPr>
        <w:instrText xml:space="preserve"> SEQ Figura \* ARABIC </w:instrText>
      </w:r>
      <w:r w:rsidRPr="007E2FF7">
        <w:rPr>
          <w:rFonts w:ascii="Exo" w:hAnsi="Exo"/>
          <w:b w:val="0"/>
          <w:bCs w:val="0"/>
        </w:rPr>
        <w:fldChar w:fldCharType="separate"/>
      </w:r>
      <w:r w:rsidR="007C4673">
        <w:rPr>
          <w:rFonts w:ascii="Exo" w:hAnsi="Exo"/>
          <w:b w:val="0"/>
          <w:bCs w:val="0"/>
          <w:noProof/>
        </w:rPr>
        <w:t>4</w:t>
      </w:r>
      <w:r w:rsidRPr="007E2FF7">
        <w:rPr>
          <w:rFonts w:ascii="Exo" w:hAnsi="Exo"/>
          <w:b w:val="0"/>
          <w:bCs w:val="0"/>
        </w:rPr>
        <w:fldChar w:fldCharType="end"/>
      </w:r>
      <w:r w:rsidRPr="007E2FF7">
        <w:rPr>
          <w:rFonts w:ascii="Exo" w:hAnsi="Exo"/>
          <w:b w:val="0"/>
          <w:bCs w:val="0"/>
        </w:rPr>
        <w:t xml:space="preserve">. </w:t>
      </w:r>
      <w:r w:rsidR="00A04EE1" w:rsidRPr="007E2FF7">
        <w:rPr>
          <w:rFonts w:ascii="Exo" w:hAnsi="Exo"/>
          <w:b w:val="0"/>
          <w:bCs w:val="0"/>
        </w:rPr>
        <w:t>Unidad de Batcheo y Relleno</w:t>
      </w:r>
    </w:p>
    <w:p w14:paraId="3F2A297F" w14:textId="77777777" w:rsidR="00A04EE1" w:rsidRPr="000F5122" w:rsidRDefault="00A04EE1" w:rsidP="00A04EE1">
      <w:pPr>
        <w:rPr>
          <w:highlight w:val="yellow"/>
        </w:rPr>
      </w:pPr>
    </w:p>
    <w:p w14:paraId="4F86BE22" w14:textId="77777777" w:rsidR="00B16EC2" w:rsidRPr="0051667F" w:rsidRDefault="000A038D" w:rsidP="000B5DAC">
      <w:pPr>
        <w:jc w:val="both"/>
        <w:rPr>
          <w:rFonts w:ascii="Exo" w:hAnsi="Exo" w:cs="Arial"/>
          <w:sz w:val="24"/>
          <w:szCs w:val="24"/>
        </w:rPr>
      </w:pPr>
      <w:r w:rsidRPr="0051667F">
        <w:rPr>
          <w:rFonts w:ascii="Exo" w:hAnsi="Exo" w:cs="Arial"/>
          <w:sz w:val="24"/>
          <w:szCs w:val="24"/>
        </w:rPr>
        <w:t>La afectación de los equipos se corresponde con la afectación del personal de supervisión y operación.</w:t>
      </w:r>
    </w:p>
    <w:p w14:paraId="7F3905C0" w14:textId="77777777" w:rsidR="000B5DAC" w:rsidRPr="0051667F" w:rsidRDefault="000B5DAC" w:rsidP="000B5DAC">
      <w:pPr>
        <w:jc w:val="both"/>
        <w:rPr>
          <w:rFonts w:ascii="Exo" w:hAnsi="Exo" w:cs="Arial"/>
          <w:sz w:val="24"/>
          <w:szCs w:val="24"/>
        </w:rPr>
      </w:pPr>
    </w:p>
    <w:p w14:paraId="499E8A10" w14:textId="77777777" w:rsidR="008254E3" w:rsidRPr="0051667F" w:rsidRDefault="000A038D" w:rsidP="000B5DAC">
      <w:pPr>
        <w:jc w:val="both"/>
        <w:rPr>
          <w:rFonts w:ascii="Exo" w:hAnsi="Exo" w:cs="Arial"/>
          <w:sz w:val="24"/>
          <w:szCs w:val="24"/>
        </w:rPr>
      </w:pPr>
      <w:r w:rsidRPr="0051667F">
        <w:rPr>
          <w:rFonts w:ascii="Exo" w:hAnsi="Exo" w:cs="Arial"/>
          <w:sz w:val="24"/>
          <w:szCs w:val="24"/>
        </w:rPr>
        <w:t xml:space="preserve">Todos los vehículos cuentan con los permisos de la Secretaría de Transporte de la Nación para el traslado de nuestros Productos Químicos, la verificación técnica correspondiente y choferes/operadores debidamente autorizados mediante Certificados Nacionales renovables anualmente a través de cursos de actualización. </w:t>
      </w:r>
    </w:p>
    <w:p w14:paraId="058AF122" w14:textId="77777777" w:rsidR="000A038D" w:rsidRPr="0051667F" w:rsidRDefault="000A038D" w:rsidP="000B5DAC">
      <w:pPr>
        <w:jc w:val="both"/>
        <w:rPr>
          <w:rFonts w:ascii="Exo" w:hAnsi="Exo" w:cs="Arial"/>
          <w:sz w:val="24"/>
          <w:szCs w:val="24"/>
        </w:rPr>
      </w:pPr>
      <w:r w:rsidRPr="0051667F">
        <w:rPr>
          <w:rFonts w:ascii="Exo" w:hAnsi="Exo" w:cs="Arial"/>
          <w:sz w:val="24"/>
          <w:szCs w:val="24"/>
        </w:rPr>
        <w:t>Equipamiento adicional de las unidades:</w:t>
      </w:r>
    </w:p>
    <w:p w14:paraId="3E515562" w14:textId="77777777" w:rsidR="000B5DAC" w:rsidRPr="0051667F" w:rsidRDefault="000B5DAC" w:rsidP="000B5DAC">
      <w:pPr>
        <w:jc w:val="both"/>
        <w:rPr>
          <w:rFonts w:ascii="Exo" w:hAnsi="Exo" w:cs="Arial"/>
          <w:sz w:val="24"/>
          <w:szCs w:val="24"/>
        </w:rPr>
      </w:pPr>
    </w:p>
    <w:p w14:paraId="514554A3" w14:textId="77777777" w:rsidR="00561E9C" w:rsidRPr="0051667F" w:rsidRDefault="000A038D" w:rsidP="00074739">
      <w:pPr>
        <w:numPr>
          <w:ilvl w:val="0"/>
          <w:numId w:val="6"/>
        </w:numPr>
        <w:jc w:val="both"/>
        <w:rPr>
          <w:rFonts w:ascii="Exo" w:eastAsia="Arial Unicode MS" w:hAnsi="Exo" w:cs="Arial"/>
          <w:sz w:val="24"/>
          <w:szCs w:val="24"/>
          <w:lang w:val="es-MX"/>
        </w:rPr>
      </w:pPr>
      <w:r w:rsidRPr="0051667F">
        <w:rPr>
          <w:rFonts w:ascii="Exo" w:hAnsi="Exo" w:cs="Arial"/>
          <w:sz w:val="24"/>
          <w:szCs w:val="24"/>
          <w:lang w:val="es-MX"/>
        </w:rPr>
        <w:t>Tacógrafo</w:t>
      </w:r>
    </w:p>
    <w:p w14:paraId="6BCCC85B" w14:textId="77777777" w:rsidR="00561E9C" w:rsidRPr="0051667F" w:rsidRDefault="000A038D" w:rsidP="00074739">
      <w:pPr>
        <w:numPr>
          <w:ilvl w:val="0"/>
          <w:numId w:val="6"/>
        </w:numPr>
        <w:jc w:val="both"/>
        <w:rPr>
          <w:rFonts w:ascii="Exo" w:eastAsia="Arial Unicode MS" w:hAnsi="Exo" w:cs="Arial"/>
          <w:sz w:val="24"/>
          <w:szCs w:val="24"/>
          <w:lang w:val="es-MX"/>
        </w:rPr>
      </w:pPr>
      <w:r w:rsidRPr="0051667F">
        <w:rPr>
          <w:rFonts w:ascii="Exo" w:hAnsi="Exo" w:cs="Arial"/>
          <w:sz w:val="24"/>
          <w:szCs w:val="24"/>
          <w:lang w:val="es-MX"/>
        </w:rPr>
        <w:t>Matafuego</w:t>
      </w:r>
    </w:p>
    <w:p w14:paraId="2A2F2E6A" w14:textId="77777777" w:rsidR="00561E9C" w:rsidRPr="0051667F" w:rsidRDefault="000A038D" w:rsidP="00074739">
      <w:pPr>
        <w:numPr>
          <w:ilvl w:val="0"/>
          <w:numId w:val="6"/>
        </w:numPr>
        <w:jc w:val="both"/>
        <w:rPr>
          <w:rFonts w:ascii="Exo" w:eastAsia="Arial Unicode MS" w:hAnsi="Exo" w:cs="Arial"/>
          <w:sz w:val="24"/>
          <w:szCs w:val="24"/>
          <w:lang w:val="es-MX"/>
        </w:rPr>
      </w:pPr>
      <w:r w:rsidRPr="0051667F">
        <w:rPr>
          <w:rFonts w:ascii="Exo" w:hAnsi="Exo" w:cs="Arial"/>
          <w:sz w:val="24"/>
          <w:szCs w:val="24"/>
          <w:lang w:val="es-MX"/>
        </w:rPr>
        <w:t>Botiquín con lavaojos de emergencia</w:t>
      </w:r>
    </w:p>
    <w:p w14:paraId="6F146CF3" w14:textId="77777777" w:rsidR="00561E9C" w:rsidRPr="0051667F" w:rsidRDefault="000A038D" w:rsidP="00074739">
      <w:pPr>
        <w:numPr>
          <w:ilvl w:val="0"/>
          <w:numId w:val="6"/>
        </w:numPr>
        <w:jc w:val="both"/>
        <w:rPr>
          <w:rFonts w:ascii="Exo" w:eastAsia="Arial Unicode MS" w:hAnsi="Exo" w:cs="Arial"/>
          <w:sz w:val="24"/>
          <w:szCs w:val="24"/>
          <w:lang w:val="es-MX"/>
        </w:rPr>
      </w:pPr>
      <w:r w:rsidRPr="0051667F">
        <w:rPr>
          <w:rFonts w:ascii="Exo" w:hAnsi="Exo" w:cs="Arial"/>
          <w:sz w:val="24"/>
          <w:szCs w:val="24"/>
          <w:lang w:val="es-MX"/>
        </w:rPr>
        <w:t>Eslingas</w:t>
      </w:r>
    </w:p>
    <w:p w14:paraId="7DA49B50" w14:textId="77777777" w:rsidR="00561E9C" w:rsidRPr="0051667F" w:rsidRDefault="000A038D" w:rsidP="00074739">
      <w:pPr>
        <w:numPr>
          <w:ilvl w:val="0"/>
          <w:numId w:val="6"/>
        </w:numPr>
        <w:jc w:val="both"/>
        <w:rPr>
          <w:rFonts w:ascii="Exo" w:eastAsia="Arial Unicode MS" w:hAnsi="Exo" w:cs="Arial"/>
          <w:sz w:val="24"/>
          <w:szCs w:val="24"/>
          <w:lang w:val="es-MX"/>
        </w:rPr>
      </w:pPr>
      <w:r w:rsidRPr="0051667F">
        <w:rPr>
          <w:rFonts w:ascii="Exo" w:hAnsi="Exo" w:cs="Arial"/>
          <w:sz w:val="24"/>
          <w:szCs w:val="24"/>
          <w:lang w:val="es-MX"/>
        </w:rPr>
        <w:t>Arrestachispas</w:t>
      </w:r>
    </w:p>
    <w:p w14:paraId="2EE741C7" w14:textId="77777777" w:rsidR="00561E9C" w:rsidRPr="0051667F" w:rsidRDefault="000A038D" w:rsidP="00074739">
      <w:pPr>
        <w:numPr>
          <w:ilvl w:val="0"/>
          <w:numId w:val="6"/>
        </w:numPr>
        <w:jc w:val="both"/>
        <w:rPr>
          <w:rFonts w:ascii="Exo" w:eastAsia="Arial Unicode MS" w:hAnsi="Exo" w:cs="Arial"/>
          <w:sz w:val="24"/>
          <w:szCs w:val="24"/>
          <w:lang w:val="es-MX"/>
        </w:rPr>
      </w:pPr>
      <w:r w:rsidRPr="0051667F">
        <w:rPr>
          <w:rFonts w:ascii="Exo" w:hAnsi="Exo" w:cs="Arial"/>
          <w:sz w:val="24"/>
          <w:szCs w:val="24"/>
          <w:lang w:val="es-MX"/>
        </w:rPr>
        <w:t>Redes de contención para elementos transportados</w:t>
      </w:r>
    </w:p>
    <w:p w14:paraId="78D3308D" w14:textId="77777777" w:rsidR="000A038D" w:rsidRPr="0051667F" w:rsidRDefault="000A038D" w:rsidP="00074739">
      <w:pPr>
        <w:numPr>
          <w:ilvl w:val="0"/>
          <w:numId w:val="6"/>
        </w:numPr>
        <w:jc w:val="both"/>
        <w:rPr>
          <w:rFonts w:ascii="Exo" w:eastAsia="Arial Unicode MS" w:hAnsi="Exo" w:cs="Arial"/>
          <w:sz w:val="24"/>
          <w:szCs w:val="24"/>
          <w:lang w:val="es-MX"/>
        </w:rPr>
      </w:pPr>
      <w:r w:rsidRPr="0051667F">
        <w:rPr>
          <w:rFonts w:ascii="Exo" w:hAnsi="Exo" w:cs="Arial"/>
          <w:sz w:val="24"/>
          <w:szCs w:val="24"/>
          <w:lang w:val="es-MX"/>
        </w:rPr>
        <w:t>Kit ecológico para atención de derrames</w:t>
      </w:r>
    </w:p>
    <w:p w14:paraId="58FA9971" w14:textId="77777777" w:rsidR="00AF696A" w:rsidRPr="000B5DAC" w:rsidRDefault="00AF696A" w:rsidP="000B5DAC">
      <w:pPr>
        <w:tabs>
          <w:tab w:val="num" w:pos="2160"/>
        </w:tabs>
        <w:jc w:val="both"/>
        <w:rPr>
          <w:rFonts w:ascii="Exo" w:hAnsi="Exo" w:cs="Arial"/>
          <w:sz w:val="24"/>
          <w:szCs w:val="24"/>
          <w:lang w:val="es-MX"/>
        </w:rPr>
      </w:pPr>
    </w:p>
    <w:p w14:paraId="68B5367F" w14:textId="77777777" w:rsidR="000A038D" w:rsidRPr="006C7A73" w:rsidRDefault="000A038D" w:rsidP="000B5DAC">
      <w:pPr>
        <w:jc w:val="both"/>
        <w:rPr>
          <w:rFonts w:ascii="Exo" w:hAnsi="Exo" w:cs="Arial"/>
          <w:b/>
          <w:color w:val="002060"/>
          <w:sz w:val="24"/>
          <w:szCs w:val="24"/>
        </w:rPr>
      </w:pPr>
      <w:r w:rsidRPr="006C7A73">
        <w:rPr>
          <w:rFonts w:ascii="Exo" w:hAnsi="Exo" w:cs="Arial"/>
          <w:b/>
          <w:color w:val="002060"/>
          <w:sz w:val="24"/>
          <w:szCs w:val="24"/>
        </w:rPr>
        <w:t>Operaciones de batcheo a presiones entre 1500 y 5000 psi</w:t>
      </w:r>
      <w:r w:rsidR="000B5DAC" w:rsidRPr="006C7A73">
        <w:rPr>
          <w:rFonts w:ascii="Exo" w:hAnsi="Exo" w:cs="Arial"/>
          <w:b/>
          <w:color w:val="002060"/>
          <w:sz w:val="24"/>
          <w:szCs w:val="24"/>
        </w:rPr>
        <w:t xml:space="preserve">: </w:t>
      </w:r>
    </w:p>
    <w:p w14:paraId="0AF89436" w14:textId="77777777" w:rsidR="00561E9C" w:rsidRPr="000B5DAC" w:rsidRDefault="00561E9C" w:rsidP="000B5DAC">
      <w:pPr>
        <w:jc w:val="both"/>
        <w:rPr>
          <w:rFonts w:ascii="Exo" w:hAnsi="Exo" w:cs="Arial"/>
          <w:b/>
          <w:sz w:val="24"/>
          <w:szCs w:val="24"/>
        </w:rPr>
      </w:pPr>
    </w:p>
    <w:p w14:paraId="7D5A8892" w14:textId="5EA63925" w:rsidR="000A038D" w:rsidRPr="000B5DAC" w:rsidRDefault="0051667F" w:rsidP="000B5DAC">
      <w:pPr>
        <w:jc w:val="both"/>
        <w:rPr>
          <w:rFonts w:ascii="Exo" w:hAnsi="Exo" w:cs="Arial"/>
          <w:sz w:val="24"/>
          <w:szCs w:val="24"/>
        </w:rPr>
      </w:pPr>
      <w:r>
        <w:rPr>
          <w:rFonts w:ascii="Exo" w:hAnsi="Exo" w:cs="Arial"/>
          <w:sz w:val="24"/>
          <w:szCs w:val="24"/>
        </w:rPr>
        <w:t xml:space="preserve">PECOM </w:t>
      </w:r>
      <w:r w:rsidR="000A038D" w:rsidRPr="000B5DAC">
        <w:rPr>
          <w:rFonts w:ascii="Exo" w:hAnsi="Exo" w:cs="Arial"/>
          <w:sz w:val="24"/>
          <w:szCs w:val="24"/>
        </w:rPr>
        <w:t>dispone de skids de bombeo con motor autónomo y bombas triplex que pueden ser transportables en las mismas unidades de reposición.</w:t>
      </w:r>
    </w:p>
    <w:p w14:paraId="153648A5" w14:textId="77777777" w:rsidR="000A038D" w:rsidRPr="00EC7F07" w:rsidRDefault="000A038D" w:rsidP="00B16EC2">
      <w:pPr>
        <w:spacing w:before="120" w:after="120" w:line="360" w:lineRule="auto"/>
        <w:rPr>
          <w:rFonts w:ascii="Arial" w:hAnsi="Arial" w:cs="Arial"/>
          <w:sz w:val="24"/>
          <w:szCs w:val="24"/>
        </w:rPr>
      </w:pPr>
    </w:p>
    <w:p w14:paraId="5E8DA24E" w14:textId="19BB82AC" w:rsidR="000A038D" w:rsidRDefault="00AF2568" w:rsidP="0051667F">
      <w:pPr>
        <w:tabs>
          <w:tab w:val="num" w:pos="0"/>
        </w:tabs>
        <w:autoSpaceDE w:val="0"/>
        <w:autoSpaceDN w:val="0"/>
        <w:adjustRightInd w:val="0"/>
        <w:spacing w:before="120" w:after="120"/>
        <w:ind w:right="-374"/>
        <w:jc w:val="center"/>
        <w:rPr>
          <w:rFonts w:ascii="Arial" w:hAnsi="Arial" w:cs="Arial"/>
          <w:noProof/>
          <w:sz w:val="24"/>
          <w:szCs w:val="24"/>
        </w:rPr>
      </w:pPr>
      <w:r>
        <w:rPr>
          <w:rFonts w:ascii="Arial" w:hAnsi="Arial" w:cs="Arial"/>
          <w:noProof/>
          <w:sz w:val="24"/>
          <w:szCs w:val="24"/>
        </w:rPr>
        <w:lastRenderedPageBreak/>
        <w:drawing>
          <wp:inline distT="0" distB="0" distL="0" distR="0" wp14:anchorId="7638DF28" wp14:editId="0832A39D">
            <wp:extent cx="5930900" cy="15240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0900" cy="1524000"/>
                    </a:xfrm>
                    <a:prstGeom prst="rect">
                      <a:avLst/>
                    </a:prstGeom>
                    <a:noFill/>
                    <a:ln>
                      <a:noFill/>
                    </a:ln>
                  </pic:spPr>
                </pic:pic>
              </a:graphicData>
            </a:graphic>
          </wp:inline>
        </w:drawing>
      </w:r>
    </w:p>
    <w:p w14:paraId="7A98654C" w14:textId="1E7A01D4" w:rsidR="00A04EE1" w:rsidRPr="007E2FF7" w:rsidRDefault="007E2FF7" w:rsidP="007E2FF7">
      <w:pPr>
        <w:pStyle w:val="Descripcin"/>
        <w:jc w:val="center"/>
        <w:rPr>
          <w:rFonts w:ascii="Exo" w:hAnsi="Exo"/>
          <w:b w:val="0"/>
          <w:bCs w:val="0"/>
        </w:rPr>
      </w:pPr>
      <w:r w:rsidRPr="007E2FF7">
        <w:rPr>
          <w:rFonts w:ascii="Exo" w:hAnsi="Exo"/>
          <w:b w:val="0"/>
          <w:bCs w:val="0"/>
        </w:rPr>
        <w:t xml:space="preserve">Figura </w:t>
      </w:r>
      <w:r w:rsidRPr="007E2FF7">
        <w:rPr>
          <w:rFonts w:ascii="Exo" w:hAnsi="Exo"/>
          <w:b w:val="0"/>
          <w:bCs w:val="0"/>
        </w:rPr>
        <w:fldChar w:fldCharType="begin"/>
      </w:r>
      <w:r w:rsidRPr="007E2FF7">
        <w:rPr>
          <w:rFonts w:ascii="Exo" w:hAnsi="Exo"/>
          <w:b w:val="0"/>
          <w:bCs w:val="0"/>
        </w:rPr>
        <w:instrText xml:space="preserve"> SEQ Figura \* ARABIC </w:instrText>
      </w:r>
      <w:r w:rsidRPr="007E2FF7">
        <w:rPr>
          <w:rFonts w:ascii="Exo" w:hAnsi="Exo"/>
          <w:b w:val="0"/>
          <w:bCs w:val="0"/>
        </w:rPr>
        <w:fldChar w:fldCharType="separate"/>
      </w:r>
      <w:r w:rsidR="005243AD">
        <w:rPr>
          <w:rFonts w:ascii="Exo" w:hAnsi="Exo"/>
          <w:b w:val="0"/>
          <w:bCs w:val="0"/>
          <w:noProof/>
        </w:rPr>
        <w:t>5</w:t>
      </w:r>
      <w:r w:rsidRPr="007E2FF7">
        <w:rPr>
          <w:rFonts w:ascii="Exo" w:hAnsi="Exo"/>
          <w:b w:val="0"/>
          <w:bCs w:val="0"/>
        </w:rPr>
        <w:fldChar w:fldCharType="end"/>
      </w:r>
      <w:r w:rsidRPr="007E2FF7">
        <w:rPr>
          <w:rFonts w:ascii="Exo" w:hAnsi="Exo"/>
          <w:b w:val="0"/>
          <w:bCs w:val="0"/>
        </w:rPr>
        <w:t xml:space="preserve">. </w:t>
      </w:r>
      <w:r w:rsidR="00A04EE1" w:rsidRPr="007E2FF7">
        <w:rPr>
          <w:rFonts w:ascii="Exo" w:hAnsi="Exo"/>
          <w:b w:val="0"/>
          <w:bCs w:val="0"/>
        </w:rPr>
        <w:t>Skids de bombeo entre 1500 y 5000psi</w:t>
      </w:r>
    </w:p>
    <w:p w14:paraId="43730214" w14:textId="77777777" w:rsidR="00A04EE1" w:rsidRPr="00A04EE1" w:rsidRDefault="00A04EE1" w:rsidP="00A04EE1"/>
    <w:p w14:paraId="2E23A1A4" w14:textId="77777777" w:rsidR="005C5474" w:rsidRPr="006C7A73" w:rsidRDefault="000B5DAC" w:rsidP="000B5DAC">
      <w:pPr>
        <w:pStyle w:val="Ttulo6"/>
        <w:tabs>
          <w:tab w:val="center" w:pos="3822"/>
        </w:tabs>
        <w:spacing w:after="243"/>
        <w:jc w:val="both"/>
        <w:rPr>
          <w:rFonts w:ascii="Exo" w:hAnsi="Exo"/>
          <w:color w:val="002060"/>
          <w:sz w:val="24"/>
          <w:szCs w:val="24"/>
        </w:rPr>
      </w:pPr>
      <w:r w:rsidRPr="006C7A73">
        <w:rPr>
          <w:rFonts w:ascii="Exo" w:hAnsi="Exo"/>
          <w:color w:val="002060"/>
          <w:sz w:val="24"/>
          <w:szCs w:val="24"/>
        </w:rPr>
        <w:t>Base Ope</w:t>
      </w:r>
      <w:r w:rsidR="005C5474" w:rsidRPr="006C7A73">
        <w:rPr>
          <w:rFonts w:ascii="Exo" w:hAnsi="Exo"/>
          <w:color w:val="002060"/>
          <w:sz w:val="24"/>
          <w:szCs w:val="24"/>
        </w:rPr>
        <w:t xml:space="preserve">rativa en el Parque Industrial de la Ciudad de Neuquén (PIN) </w:t>
      </w:r>
    </w:p>
    <w:p w14:paraId="27FCEB65" w14:textId="77777777" w:rsidR="005C5474" w:rsidRPr="000B5DAC" w:rsidRDefault="005C5474" w:rsidP="000B5DAC">
      <w:pPr>
        <w:spacing w:after="219"/>
        <w:ind w:left="10" w:right="4" w:hanging="10"/>
        <w:jc w:val="both"/>
        <w:rPr>
          <w:rFonts w:ascii="Exo" w:hAnsi="Exo" w:cs="Arial"/>
          <w:sz w:val="24"/>
          <w:szCs w:val="24"/>
        </w:rPr>
      </w:pPr>
      <w:r w:rsidRPr="000B5DAC">
        <w:rPr>
          <w:rFonts w:ascii="Exo" w:hAnsi="Exo" w:cs="Arial"/>
          <w:sz w:val="24"/>
          <w:szCs w:val="24"/>
        </w:rPr>
        <w:t>Ubicado en el Este del Parque Industrial de Neuquén, cuenta con un laboratorio totalmente equipado de 150 m</w:t>
      </w:r>
      <w:r w:rsidRPr="000B5DAC">
        <w:rPr>
          <w:rFonts w:ascii="Exo" w:hAnsi="Exo" w:cs="Arial"/>
          <w:sz w:val="24"/>
          <w:szCs w:val="24"/>
          <w:vertAlign w:val="superscript"/>
        </w:rPr>
        <w:t>2</w:t>
      </w:r>
      <w:r w:rsidRPr="000B5DAC">
        <w:rPr>
          <w:rFonts w:ascii="Exo" w:hAnsi="Exo" w:cs="Arial"/>
          <w:sz w:val="24"/>
          <w:szCs w:val="24"/>
        </w:rPr>
        <w:t xml:space="preserve"> de superficie, oficina técnica, taller de reparaciones, depósito de productos químicos, sala de capacitación, comedor y vestuarios para el personal. </w:t>
      </w:r>
    </w:p>
    <w:p w14:paraId="2CDF3ADD" w14:textId="1C0A875E" w:rsidR="005C5474" w:rsidRDefault="00AF2568" w:rsidP="007E2FF7">
      <w:pPr>
        <w:tabs>
          <w:tab w:val="right" w:pos="8742"/>
        </w:tabs>
        <w:spacing w:after="120"/>
        <w:jc w:val="center"/>
        <w:rPr>
          <w:rFonts w:eastAsia="Arial"/>
        </w:rPr>
      </w:pPr>
      <w:r>
        <w:rPr>
          <w:rFonts w:eastAsia="Arial"/>
          <w:noProof/>
        </w:rPr>
        <w:drawing>
          <wp:inline distT="0" distB="0" distL="0" distR="0" wp14:anchorId="7ED5F358" wp14:editId="6BDD18BA">
            <wp:extent cx="5607050" cy="16637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b="4459"/>
                    <a:stretch>
                      <a:fillRect/>
                    </a:stretch>
                  </pic:blipFill>
                  <pic:spPr bwMode="auto">
                    <a:xfrm>
                      <a:off x="0" y="0"/>
                      <a:ext cx="5607050" cy="1663700"/>
                    </a:xfrm>
                    <a:prstGeom prst="rect">
                      <a:avLst/>
                    </a:prstGeom>
                    <a:noFill/>
                    <a:ln>
                      <a:noFill/>
                    </a:ln>
                  </pic:spPr>
                </pic:pic>
              </a:graphicData>
            </a:graphic>
          </wp:inline>
        </w:drawing>
      </w:r>
    </w:p>
    <w:p w14:paraId="0AE1FA78" w14:textId="35ADF2AD" w:rsidR="00944F41" w:rsidRPr="007E2FF7" w:rsidRDefault="007E2FF7" w:rsidP="007E2FF7">
      <w:pPr>
        <w:pStyle w:val="Descripcin"/>
        <w:jc w:val="center"/>
        <w:rPr>
          <w:rFonts w:ascii="Exo" w:eastAsia="Arial" w:hAnsi="Exo"/>
          <w:b w:val="0"/>
          <w:bCs w:val="0"/>
        </w:rPr>
      </w:pPr>
      <w:r w:rsidRPr="007E2FF7">
        <w:rPr>
          <w:rFonts w:ascii="Exo" w:hAnsi="Exo"/>
          <w:b w:val="0"/>
          <w:bCs w:val="0"/>
        </w:rPr>
        <w:t xml:space="preserve">Figura </w:t>
      </w:r>
      <w:r w:rsidRPr="007E2FF7">
        <w:rPr>
          <w:rFonts w:ascii="Exo" w:hAnsi="Exo"/>
          <w:b w:val="0"/>
          <w:bCs w:val="0"/>
        </w:rPr>
        <w:fldChar w:fldCharType="begin"/>
      </w:r>
      <w:r w:rsidRPr="007E2FF7">
        <w:rPr>
          <w:rFonts w:ascii="Exo" w:hAnsi="Exo"/>
          <w:b w:val="0"/>
          <w:bCs w:val="0"/>
        </w:rPr>
        <w:instrText xml:space="preserve"> SEQ Figura \* ARABIC </w:instrText>
      </w:r>
      <w:r w:rsidRPr="007E2FF7">
        <w:rPr>
          <w:rFonts w:ascii="Exo" w:hAnsi="Exo"/>
          <w:b w:val="0"/>
          <w:bCs w:val="0"/>
        </w:rPr>
        <w:fldChar w:fldCharType="separate"/>
      </w:r>
      <w:r w:rsidR="005243AD">
        <w:rPr>
          <w:rFonts w:ascii="Exo" w:hAnsi="Exo"/>
          <w:b w:val="0"/>
          <w:bCs w:val="0"/>
          <w:noProof/>
        </w:rPr>
        <w:t>6</w:t>
      </w:r>
      <w:r w:rsidRPr="007E2FF7">
        <w:rPr>
          <w:rFonts w:ascii="Exo" w:hAnsi="Exo"/>
          <w:b w:val="0"/>
          <w:bCs w:val="0"/>
        </w:rPr>
        <w:fldChar w:fldCharType="end"/>
      </w:r>
      <w:r w:rsidRPr="007E2FF7">
        <w:rPr>
          <w:rFonts w:ascii="Exo" w:hAnsi="Exo"/>
          <w:b w:val="0"/>
          <w:bCs w:val="0"/>
        </w:rPr>
        <w:t xml:space="preserve">. </w:t>
      </w:r>
      <w:r w:rsidR="00944F41" w:rsidRPr="007E2FF7">
        <w:rPr>
          <w:rFonts w:ascii="Exo" w:hAnsi="Exo"/>
          <w:b w:val="0"/>
          <w:bCs w:val="0"/>
        </w:rPr>
        <w:t>Base Operativa Neuquén</w:t>
      </w:r>
    </w:p>
    <w:p w14:paraId="1A527A54" w14:textId="77777777" w:rsidR="00A04EE1" w:rsidRPr="005C5474" w:rsidRDefault="00A04EE1" w:rsidP="00491691">
      <w:pPr>
        <w:tabs>
          <w:tab w:val="right" w:pos="8742"/>
        </w:tabs>
        <w:spacing w:after="147"/>
        <w:jc w:val="center"/>
        <w:rPr>
          <w:rFonts w:ascii="Arial" w:hAnsi="Arial" w:cs="Arial"/>
          <w:sz w:val="24"/>
          <w:szCs w:val="24"/>
        </w:rPr>
      </w:pPr>
    </w:p>
    <w:p w14:paraId="692BACD9" w14:textId="77777777" w:rsidR="005C5474" w:rsidRPr="006C7A73" w:rsidRDefault="005C5474" w:rsidP="000B5DAC">
      <w:pPr>
        <w:pStyle w:val="Ttulo6"/>
        <w:tabs>
          <w:tab w:val="center" w:pos="1587"/>
        </w:tabs>
        <w:ind w:left="-15"/>
        <w:rPr>
          <w:rFonts w:ascii="Exo" w:hAnsi="Exo"/>
          <w:color w:val="002060"/>
          <w:sz w:val="24"/>
          <w:szCs w:val="24"/>
        </w:rPr>
      </w:pPr>
      <w:r w:rsidRPr="006C7A73">
        <w:rPr>
          <w:rFonts w:ascii="Exo" w:hAnsi="Exo"/>
          <w:color w:val="002060"/>
          <w:sz w:val="24"/>
          <w:szCs w:val="24"/>
        </w:rPr>
        <w:t>Base Operativa en</w:t>
      </w:r>
      <w:r w:rsidR="000B5DAC" w:rsidRPr="006C7A73">
        <w:rPr>
          <w:rFonts w:ascii="Exo" w:hAnsi="Exo"/>
          <w:color w:val="002060"/>
          <w:sz w:val="24"/>
          <w:szCs w:val="24"/>
        </w:rPr>
        <w:t xml:space="preserve"> Añelo</w:t>
      </w:r>
    </w:p>
    <w:p w14:paraId="4B92F3D9" w14:textId="77777777" w:rsidR="000B5DAC" w:rsidRPr="000B5DAC" w:rsidRDefault="000B5DAC" w:rsidP="000B5DAC"/>
    <w:p w14:paraId="5FA19EB3" w14:textId="77777777" w:rsidR="005C5474" w:rsidRDefault="005C5474" w:rsidP="000B5DAC">
      <w:pPr>
        <w:ind w:left="10" w:hanging="10"/>
        <w:jc w:val="both"/>
        <w:rPr>
          <w:rFonts w:ascii="Exo" w:hAnsi="Exo" w:cs="Arial"/>
          <w:sz w:val="24"/>
          <w:szCs w:val="24"/>
        </w:rPr>
      </w:pPr>
      <w:r w:rsidRPr="000B5DAC">
        <w:rPr>
          <w:rFonts w:ascii="Exo" w:eastAsia="Arial" w:hAnsi="Exo" w:cs="Arial"/>
          <w:sz w:val="24"/>
          <w:szCs w:val="24"/>
        </w:rPr>
        <w:t xml:space="preserve"> </w:t>
      </w:r>
      <w:r w:rsidRPr="000B5DAC">
        <w:rPr>
          <w:rFonts w:ascii="Exo" w:hAnsi="Exo" w:cs="Arial"/>
          <w:sz w:val="24"/>
          <w:szCs w:val="24"/>
        </w:rPr>
        <w:t xml:space="preserve">La misma cuenta con capacidad de almacenamiento de producto químico y oficinas de tratamientos químicos. </w:t>
      </w:r>
    </w:p>
    <w:p w14:paraId="5652352F" w14:textId="77777777" w:rsidR="000B5DAC" w:rsidRPr="000B5DAC" w:rsidRDefault="000B5DAC" w:rsidP="000B5DAC">
      <w:pPr>
        <w:ind w:left="10" w:hanging="10"/>
        <w:jc w:val="both"/>
        <w:rPr>
          <w:rFonts w:ascii="Exo" w:hAnsi="Exo" w:cs="Arial"/>
          <w:sz w:val="24"/>
          <w:szCs w:val="24"/>
        </w:rPr>
      </w:pPr>
    </w:p>
    <w:p w14:paraId="2ACF2517" w14:textId="4B6FB6C5" w:rsidR="005C5474" w:rsidRPr="005C5474" w:rsidRDefault="00AF2568" w:rsidP="000B5DAC">
      <w:pPr>
        <w:spacing w:after="170"/>
        <w:ind w:left="-1"/>
        <w:jc w:val="center"/>
        <w:rPr>
          <w:rFonts w:ascii="Arial" w:hAnsi="Arial" w:cs="Arial"/>
          <w:sz w:val="24"/>
          <w:szCs w:val="24"/>
        </w:rPr>
      </w:pPr>
      <w:r>
        <w:rPr>
          <w:rFonts w:ascii="Arial" w:hAnsi="Arial" w:cs="Arial"/>
          <w:noProof/>
          <w:sz w:val="24"/>
          <w:szCs w:val="24"/>
        </w:rPr>
        <mc:AlternateContent>
          <mc:Choice Requires="wpg">
            <w:drawing>
              <wp:inline distT="0" distB="0" distL="0" distR="0" wp14:anchorId="59046E14" wp14:editId="44F022B1">
                <wp:extent cx="5535295" cy="1351915"/>
                <wp:effectExtent l="3175" t="0" r="0" b="635"/>
                <wp:docPr id="20" name="Grupo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5295" cy="1351915"/>
                          <a:chOff x="0" y="0"/>
                          <a:chExt cx="55352" cy="13519"/>
                        </a:xfrm>
                      </wpg:grpSpPr>
                      <pic:pic xmlns:pic="http://schemas.openxmlformats.org/drawingml/2006/picture">
                        <pic:nvPicPr>
                          <pic:cNvPr id="21" name="Picture 11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161" cy="135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11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8522" y="0"/>
                            <a:ext cx="18168" cy="1348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 name="Picture 11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37401" y="0"/>
                            <a:ext cx="17951" cy="1351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xmlns:w16du="http://schemas.microsoft.com/office/word/2023/wordml/word16du">
            <w:pict>
              <v:group w14:anchorId="5E52834F" id="Group 69690" o:spid="_x0000_s1026" style="width:435.85pt;height:106.45pt;mso-position-horizontal-relative:char;mso-position-vertical-relative:line" coordsize="55352,135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11" o:spid="_x0000_s1027" type="#_x0000_t75" style="position:absolute;width:18161;height:13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">
                  <v:imagedata r:id="rId30" o:title=""/>
                </v:shape>
                <v:shape id="Picture 1113" o:spid="_x0000_s1028" type="#_x0000_t75" style="position:absolute;left:18522;width:18168;height:13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">
                  <v:imagedata r:id="rId31" o:title=""/>
                </v:shape>
                <v:shape id="Picture 1115" o:spid="_x0000_s1029" type="#_x0000_t75" style="position:absolute;left:37401;width:17951;height:13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">
                  <v:imagedata r:id="rId32" o:title=""/>
                </v:shape>
                <w10:anchorlock/>
              </v:group>
            </w:pict>
          </mc:Fallback>
        </mc:AlternateContent>
      </w:r>
    </w:p>
    <w:p w14:paraId="67CEB51A" w14:textId="63582A22" w:rsidR="005C5474" w:rsidRPr="003D64E0" w:rsidRDefault="003D64E0" w:rsidP="003D64E0">
      <w:pPr>
        <w:pStyle w:val="Descripcin"/>
        <w:jc w:val="center"/>
        <w:rPr>
          <w:rFonts w:ascii="Exo" w:hAnsi="Exo" w:cs="Arial"/>
          <w:b w:val="0"/>
          <w:bCs w:val="0"/>
          <w:iCs/>
        </w:rPr>
      </w:pPr>
      <w:r w:rsidRPr="003D64E0">
        <w:rPr>
          <w:rFonts w:ascii="Exo" w:hAnsi="Exo"/>
          <w:b w:val="0"/>
          <w:bCs w:val="0"/>
        </w:rPr>
        <w:t xml:space="preserve">Figura </w:t>
      </w:r>
      <w:r w:rsidRPr="003D64E0">
        <w:rPr>
          <w:rFonts w:ascii="Exo" w:hAnsi="Exo"/>
          <w:b w:val="0"/>
          <w:bCs w:val="0"/>
        </w:rPr>
        <w:fldChar w:fldCharType="begin"/>
      </w:r>
      <w:r w:rsidRPr="003D64E0">
        <w:rPr>
          <w:rFonts w:ascii="Exo" w:hAnsi="Exo"/>
          <w:b w:val="0"/>
          <w:bCs w:val="0"/>
        </w:rPr>
        <w:instrText xml:space="preserve"> SEQ Figura \* ARABIC </w:instrText>
      </w:r>
      <w:r w:rsidRPr="003D64E0">
        <w:rPr>
          <w:rFonts w:ascii="Exo" w:hAnsi="Exo"/>
          <w:b w:val="0"/>
          <w:bCs w:val="0"/>
        </w:rPr>
        <w:fldChar w:fldCharType="separate"/>
      </w:r>
      <w:r w:rsidR="005243AD">
        <w:rPr>
          <w:rFonts w:ascii="Exo" w:hAnsi="Exo"/>
          <w:b w:val="0"/>
          <w:bCs w:val="0"/>
          <w:noProof/>
        </w:rPr>
        <w:t>7</w:t>
      </w:r>
      <w:r w:rsidRPr="003D64E0">
        <w:rPr>
          <w:rFonts w:ascii="Exo" w:hAnsi="Exo"/>
          <w:b w:val="0"/>
          <w:bCs w:val="0"/>
        </w:rPr>
        <w:fldChar w:fldCharType="end"/>
      </w:r>
      <w:r w:rsidRPr="003D64E0">
        <w:rPr>
          <w:rFonts w:ascii="Exo" w:hAnsi="Exo"/>
          <w:b w:val="0"/>
          <w:bCs w:val="0"/>
        </w:rPr>
        <w:t xml:space="preserve">. </w:t>
      </w:r>
      <w:r w:rsidR="005C5474" w:rsidRPr="003D64E0">
        <w:rPr>
          <w:rFonts w:ascii="Exo" w:eastAsia="Arial" w:hAnsi="Exo" w:cs="Arial"/>
          <w:b w:val="0"/>
          <w:bCs w:val="0"/>
          <w:iCs/>
        </w:rPr>
        <w:t>Base operativa Añelo.</w:t>
      </w:r>
    </w:p>
    <w:p w14:paraId="000686CF" w14:textId="77777777" w:rsidR="005C5474" w:rsidRPr="005C5474" w:rsidRDefault="005C5474" w:rsidP="005C5474">
      <w:pPr>
        <w:rPr>
          <w:rFonts w:ascii="Arial" w:hAnsi="Arial" w:cs="Arial"/>
          <w:sz w:val="24"/>
          <w:szCs w:val="24"/>
        </w:rPr>
      </w:pPr>
      <w:r w:rsidRPr="005C5474">
        <w:rPr>
          <w:rFonts w:ascii="Arial" w:eastAsia="Arial" w:hAnsi="Arial" w:cs="Arial"/>
          <w:sz w:val="24"/>
          <w:szCs w:val="24"/>
        </w:rPr>
        <w:t xml:space="preserve"> </w:t>
      </w:r>
      <w:r w:rsidRPr="005C5474">
        <w:rPr>
          <w:rFonts w:ascii="Arial" w:hAnsi="Arial" w:cs="Arial"/>
          <w:sz w:val="24"/>
          <w:szCs w:val="24"/>
        </w:rPr>
        <w:t xml:space="preserve"> </w:t>
      </w:r>
    </w:p>
    <w:p w14:paraId="156E56F1" w14:textId="77777777" w:rsidR="005C5474" w:rsidRPr="000B5DAC" w:rsidRDefault="005C5474" w:rsidP="005C5474">
      <w:pPr>
        <w:spacing w:after="10" w:line="250" w:lineRule="auto"/>
        <w:ind w:left="10" w:hanging="10"/>
        <w:jc w:val="both"/>
        <w:rPr>
          <w:rFonts w:ascii="Exo" w:hAnsi="Exo" w:cs="Arial"/>
          <w:sz w:val="24"/>
          <w:szCs w:val="24"/>
        </w:rPr>
      </w:pPr>
      <w:r w:rsidRPr="000B5DAC">
        <w:rPr>
          <w:rFonts w:ascii="Exo" w:hAnsi="Exo" w:cs="Arial"/>
          <w:sz w:val="24"/>
          <w:szCs w:val="24"/>
        </w:rPr>
        <w:t xml:space="preserve">Se dispone de un Hotel en Añelo con habitaciones habilitadas para el pernocte de personal. </w:t>
      </w:r>
    </w:p>
    <w:p w14:paraId="450A27AE" w14:textId="77777777" w:rsidR="000B5DAC" w:rsidRPr="005C5474" w:rsidRDefault="000B5DAC" w:rsidP="005C5474">
      <w:pPr>
        <w:spacing w:after="10" w:line="250" w:lineRule="auto"/>
        <w:ind w:left="10" w:hanging="10"/>
        <w:jc w:val="both"/>
        <w:rPr>
          <w:rFonts w:ascii="Arial" w:hAnsi="Arial" w:cs="Arial"/>
          <w:sz w:val="24"/>
          <w:szCs w:val="24"/>
        </w:rPr>
      </w:pPr>
    </w:p>
    <w:p w14:paraId="31A11453" w14:textId="09D62B79" w:rsidR="005C5474" w:rsidRPr="005C5474" w:rsidRDefault="00AF2568" w:rsidP="000B5DAC">
      <w:pPr>
        <w:spacing w:after="172"/>
        <w:ind w:left="44"/>
        <w:jc w:val="center"/>
        <w:rPr>
          <w:rFonts w:ascii="Arial" w:hAnsi="Arial" w:cs="Arial"/>
          <w:sz w:val="24"/>
          <w:szCs w:val="24"/>
        </w:rPr>
      </w:pPr>
      <w:r>
        <w:rPr>
          <w:rFonts w:ascii="Arial" w:hAnsi="Arial" w:cs="Arial"/>
          <w:noProof/>
          <w:sz w:val="24"/>
          <w:szCs w:val="24"/>
        </w:rPr>
        <w:lastRenderedPageBreak/>
        <mc:AlternateContent>
          <mc:Choice Requires="wpg">
            <w:drawing>
              <wp:inline distT="0" distB="0" distL="0" distR="0" wp14:anchorId="19FFCFC8" wp14:editId="55892826">
                <wp:extent cx="5477510" cy="1212850"/>
                <wp:effectExtent l="0" t="0" r="635" b="1270"/>
                <wp:docPr id="17" name="Grupo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7510" cy="1212850"/>
                          <a:chOff x="0" y="0"/>
                          <a:chExt cx="54775" cy="12128"/>
                        </a:xfrm>
                      </wpg:grpSpPr>
                      <pic:pic xmlns:pic="http://schemas.openxmlformats.org/drawingml/2006/picture">
                        <pic:nvPicPr>
                          <pic:cNvPr id="18" name="Picture 12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95"/>
                            <a:ext cx="26396" cy="1195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Picture 12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27273" y="0"/>
                            <a:ext cx="27502" cy="1212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xmlns:w16du="http://schemas.microsoft.com/office/word/2023/wordml/word16du">
            <w:pict>
              <v:group w14:anchorId="0B59D198" id="Group 70260" o:spid="_x0000_s1026" style="width:431.3pt;height:95.5pt;mso-position-horizontal-relative:char;mso-position-vertical-relative:line" coordsize="54775,121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">
                <v:shape id="Picture 1234" o:spid="_x0000_s1027" type="#_x0000_t75" style="position:absolute;top:95;width:26396;height:11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">
                  <v:imagedata r:id="rId35" o:title=""/>
                </v:shape>
                <v:shape id="Picture 1236" o:spid="_x0000_s1028" type="#_x0000_t75" style="position:absolute;left:27273;width:27502;height:12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">
                  <v:imagedata r:id="rId36" o:title=""/>
                </v:shape>
                <w10:anchorlock/>
              </v:group>
            </w:pict>
          </mc:Fallback>
        </mc:AlternateContent>
      </w:r>
    </w:p>
    <w:p w14:paraId="0B957AD0" w14:textId="6577AC3E" w:rsidR="005C5474" w:rsidRPr="003D64E0" w:rsidRDefault="003D64E0" w:rsidP="003D64E0">
      <w:pPr>
        <w:pStyle w:val="Descripcin"/>
        <w:jc w:val="center"/>
        <w:rPr>
          <w:rFonts w:ascii="Exo" w:hAnsi="Exo" w:cs="Arial"/>
          <w:b w:val="0"/>
          <w:bCs w:val="0"/>
          <w:iCs/>
        </w:rPr>
      </w:pPr>
      <w:r w:rsidRPr="003D64E0">
        <w:rPr>
          <w:rFonts w:ascii="Exo" w:hAnsi="Exo"/>
          <w:b w:val="0"/>
          <w:bCs w:val="0"/>
        </w:rPr>
        <w:t xml:space="preserve">Figura </w:t>
      </w:r>
      <w:r w:rsidRPr="003D64E0">
        <w:rPr>
          <w:rFonts w:ascii="Exo" w:hAnsi="Exo"/>
          <w:b w:val="0"/>
          <w:bCs w:val="0"/>
        </w:rPr>
        <w:fldChar w:fldCharType="begin"/>
      </w:r>
      <w:r w:rsidRPr="003D64E0">
        <w:rPr>
          <w:rFonts w:ascii="Exo" w:hAnsi="Exo"/>
          <w:b w:val="0"/>
          <w:bCs w:val="0"/>
        </w:rPr>
        <w:instrText xml:space="preserve"> SEQ Figura \* ARABIC </w:instrText>
      </w:r>
      <w:r w:rsidRPr="003D64E0">
        <w:rPr>
          <w:rFonts w:ascii="Exo" w:hAnsi="Exo"/>
          <w:b w:val="0"/>
          <w:bCs w:val="0"/>
        </w:rPr>
        <w:fldChar w:fldCharType="separate"/>
      </w:r>
      <w:r w:rsidR="005243AD">
        <w:rPr>
          <w:rFonts w:ascii="Exo" w:hAnsi="Exo"/>
          <w:b w:val="0"/>
          <w:bCs w:val="0"/>
          <w:noProof/>
        </w:rPr>
        <w:t>8</w:t>
      </w:r>
      <w:r w:rsidRPr="003D64E0">
        <w:rPr>
          <w:rFonts w:ascii="Exo" w:hAnsi="Exo"/>
          <w:b w:val="0"/>
          <w:bCs w:val="0"/>
        </w:rPr>
        <w:fldChar w:fldCharType="end"/>
      </w:r>
      <w:r w:rsidRPr="003D64E0">
        <w:rPr>
          <w:rFonts w:ascii="Exo" w:hAnsi="Exo"/>
          <w:b w:val="0"/>
          <w:bCs w:val="0"/>
        </w:rPr>
        <w:t xml:space="preserve">. </w:t>
      </w:r>
      <w:r w:rsidR="005C5474" w:rsidRPr="003D64E0">
        <w:rPr>
          <w:rFonts w:ascii="Exo" w:eastAsia="Arial" w:hAnsi="Exo" w:cs="Arial"/>
          <w:b w:val="0"/>
          <w:bCs w:val="0"/>
          <w:iCs/>
        </w:rPr>
        <w:t>Hotel de PECOM en Añelo.</w:t>
      </w:r>
    </w:p>
    <w:p w14:paraId="718408AE" w14:textId="77777777" w:rsidR="00190110" w:rsidRDefault="00190110" w:rsidP="00977B42">
      <w:pPr>
        <w:pStyle w:val="Ttulo6"/>
        <w:tabs>
          <w:tab w:val="center" w:pos="1587"/>
        </w:tabs>
        <w:ind w:left="-15"/>
        <w:rPr>
          <w:rFonts w:ascii="Exo" w:hAnsi="Exo"/>
          <w:color w:val="002060"/>
          <w:sz w:val="24"/>
          <w:szCs w:val="24"/>
        </w:rPr>
      </w:pPr>
    </w:p>
    <w:p w14:paraId="1312D8D1" w14:textId="2EAB024D" w:rsidR="00977B42" w:rsidRPr="006C7A73" w:rsidRDefault="00977B42" w:rsidP="00977B42">
      <w:pPr>
        <w:pStyle w:val="Ttulo6"/>
        <w:tabs>
          <w:tab w:val="center" w:pos="1587"/>
        </w:tabs>
        <w:ind w:left="-15"/>
        <w:rPr>
          <w:rFonts w:ascii="Exo" w:hAnsi="Exo"/>
          <w:color w:val="002060"/>
          <w:sz w:val="24"/>
          <w:szCs w:val="24"/>
        </w:rPr>
      </w:pPr>
      <w:r w:rsidRPr="006C7A73">
        <w:rPr>
          <w:rFonts w:ascii="Exo" w:hAnsi="Exo"/>
          <w:color w:val="002060"/>
          <w:sz w:val="24"/>
          <w:szCs w:val="24"/>
        </w:rPr>
        <w:t xml:space="preserve">Base Operativa en </w:t>
      </w:r>
      <w:r>
        <w:rPr>
          <w:rFonts w:ascii="Exo" w:hAnsi="Exo"/>
          <w:color w:val="002060"/>
          <w:sz w:val="24"/>
          <w:szCs w:val="24"/>
        </w:rPr>
        <w:t>Catriel</w:t>
      </w:r>
      <w:r w:rsidR="00190110">
        <w:rPr>
          <w:rFonts w:ascii="Exo" w:hAnsi="Exo"/>
          <w:color w:val="002060"/>
          <w:sz w:val="24"/>
          <w:szCs w:val="24"/>
        </w:rPr>
        <w:t>, Plaza Huincul y Rincón de los Sauces</w:t>
      </w:r>
    </w:p>
    <w:p w14:paraId="55148891" w14:textId="77777777" w:rsidR="00977B42" w:rsidRPr="000B5DAC" w:rsidRDefault="00977B42" w:rsidP="00977B42"/>
    <w:p w14:paraId="0FC7F6D3" w14:textId="009802B5" w:rsidR="00977B42" w:rsidRDefault="00977B42" w:rsidP="00977B42">
      <w:pPr>
        <w:ind w:left="10" w:hanging="10"/>
        <w:jc w:val="both"/>
        <w:rPr>
          <w:rFonts w:ascii="Exo" w:hAnsi="Exo" w:cs="Arial"/>
          <w:sz w:val="24"/>
          <w:szCs w:val="24"/>
        </w:rPr>
      </w:pPr>
      <w:r>
        <w:rPr>
          <w:rFonts w:ascii="Exo" w:hAnsi="Exo" w:cs="Arial"/>
          <w:sz w:val="24"/>
          <w:szCs w:val="24"/>
        </w:rPr>
        <w:t>Se cuenta</w:t>
      </w:r>
      <w:r w:rsidRPr="000B5DAC">
        <w:rPr>
          <w:rFonts w:ascii="Exo" w:hAnsi="Exo" w:cs="Arial"/>
          <w:sz w:val="24"/>
          <w:szCs w:val="24"/>
        </w:rPr>
        <w:t xml:space="preserve"> con capacidad de almacenamiento de producto químico y oficinas de tratamientos químicos. </w:t>
      </w:r>
      <w:r w:rsidR="00703511" w:rsidRPr="00190110">
        <w:rPr>
          <w:rFonts w:ascii="Exo" w:hAnsi="Exo" w:cs="Arial"/>
          <w:i/>
          <w:iCs/>
          <w:color w:val="002060"/>
          <w:sz w:val="24"/>
          <w:szCs w:val="24"/>
        </w:rPr>
        <w:t xml:space="preserve">La operación de provisión se anclaría a la base de </w:t>
      </w:r>
      <w:r w:rsidR="00190110" w:rsidRPr="00190110">
        <w:rPr>
          <w:rFonts w:ascii="Exo" w:hAnsi="Exo" w:cs="Arial"/>
          <w:i/>
          <w:iCs/>
          <w:color w:val="002060"/>
          <w:sz w:val="24"/>
          <w:szCs w:val="24"/>
        </w:rPr>
        <w:t>Rincón de los Sauces.</w:t>
      </w:r>
    </w:p>
    <w:p w14:paraId="1914135B" w14:textId="77777777" w:rsidR="00097D68" w:rsidRDefault="00097D68" w:rsidP="00097D68">
      <w:pPr>
        <w:rPr>
          <w:sz w:val="24"/>
          <w:szCs w:val="24"/>
        </w:rPr>
      </w:pPr>
    </w:p>
    <w:p w14:paraId="630A607C" w14:textId="53204C18" w:rsidR="00BB42AC" w:rsidRDefault="00BB42AC" w:rsidP="00097D68">
      <w:pPr>
        <w:rPr>
          <w:rFonts w:ascii="Exo" w:hAnsi="Exo" w:cs="Arial"/>
          <w:b/>
          <w:bCs/>
          <w:color w:val="002060"/>
          <w:sz w:val="24"/>
          <w:szCs w:val="24"/>
        </w:rPr>
      </w:pPr>
      <w:r w:rsidRPr="00BB42AC">
        <w:rPr>
          <w:rFonts w:ascii="Exo" w:hAnsi="Exo" w:cs="Arial"/>
          <w:b/>
          <w:bCs/>
          <w:color w:val="002060"/>
          <w:sz w:val="24"/>
          <w:szCs w:val="24"/>
        </w:rPr>
        <w:t>Planta Química en la Ciudad de Comodoro Rivadavia</w:t>
      </w:r>
    </w:p>
    <w:p w14:paraId="0CA6CE15" w14:textId="77777777" w:rsidR="00BB42AC" w:rsidRPr="00BB42AC" w:rsidRDefault="00BB42AC" w:rsidP="00097D68">
      <w:pPr>
        <w:rPr>
          <w:rFonts w:ascii="Exo" w:hAnsi="Exo" w:cs="Arial"/>
          <w:b/>
          <w:bCs/>
          <w:color w:val="002060"/>
          <w:sz w:val="24"/>
          <w:szCs w:val="24"/>
        </w:rPr>
      </w:pPr>
    </w:p>
    <w:p w14:paraId="67A66B0E" w14:textId="5957EBDD" w:rsidR="006F15D9" w:rsidRPr="0019451C" w:rsidRDefault="005C5474" w:rsidP="00097D68">
      <w:pPr>
        <w:rPr>
          <w:rFonts w:ascii="Exo" w:hAnsi="Exo" w:cs="Arial"/>
          <w:sz w:val="24"/>
          <w:szCs w:val="24"/>
        </w:rPr>
      </w:pPr>
      <w:r w:rsidRPr="0019451C">
        <w:rPr>
          <w:rFonts w:ascii="Exo" w:hAnsi="Exo" w:cs="Arial"/>
          <w:sz w:val="24"/>
          <w:szCs w:val="24"/>
        </w:rPr>
        <w:t xml:space="preserve">Elabora los Productos Químicos de </w:t>
      </w:r>
      <w:r w:rsidR="00BB42AC" w:rsidRPr="0019451C">
        <w:rPr>
          <w:rFonts w:ascii="Exo" w:hAnsi="Exo" w:cs="Arial"/>
          <w:sz w:val="24"/>
          <w:szCs w:val="24"/>
        </w:rPr>
        <w:t>PECOM</w:t>
      </w:r>
      <w:r w:rsidRPr="0019451C">
        <w:rPr>
          <w:rFonts w:ascii="Exo" w:hAnsi="Exo" w:cs="Arial"/>
          <w:sz w:val="24"/>
          <w:szCs w:val="24"/>
        </w:rPr>
        <w:t xml:space="preserve"> con Certificación bajo </w:t>
      </w:r>
      <w:r w:rsidR="00EB0B61" w:rsidRPr="0019451C">
        <w:rPr>
          <w:rFonts w:ascii="Exo" w:hAnsi="Exo" w:cs="Arial"/>
          <w:sz w:val="24"/>
          <w:szCs w:val="24"/>
        </w:rPr>
        <w:t xml:space="preserve">las siguientes </w:t>
      </w:r>
      <w:r w:rsidR="002A0F9F" w:rsidRPr="0019451C">
        <w:rPr>
          <w:rFonts w:ascii="Exo" w:hAnsi="Exo" w:cs="Arial"/>
          <w:sz w:val="24"/>
          <w:szCs w:val="24"/>
        </w:rPr>
        <w:t xml:space="preserve">normas de calidad: </w:t>
      </w:r>
    </w:p>
    <w:p w14:paraId="30D91B46" w14:textId="77777777" w:rsidR="002A0F9F" w:rsidRPr="0019451C" w:rsidRDefault="002A0F9F" w:rsidP="000B5DAC">
      <w:pPr>
        <w:spacing w:line="250" w:lineRule="auto"/>
        <w:ind w:left="10" w:hanging="10"/>
        <w:jc w:val="both"/>
        <w:rPr>
          <w:rFonts w:ascii="Exo" w:hAnsi="Exo" w:cs="Arial"/>
          <w:sz w:val="24"/>
          <w:szCs w:val="24"/>
        </w:rPr>
      </w:pPr>
    </w:p>
    <w:p w14:paraId="32612D7E" w14:textId="77777777" w:rsidR="002A0F9F" w:rsidRPr="0019451C" w:rsidRDefault="002A0F9F" w:rsidP="00F7716F">
      <w:pPr>
        <w:numPr>
          <w:ilvl w:val="0"/>
          <w:numId w:val="11"/>
        </w:numPr>
        <w:spacing w:before="100" w:beforeAutospacing="1" w:after="100" w:afterAutospacing="1"/>
        <w:ind w:left="851"/>
        <w:contextualSpacing/>
        <w:jc w:val="both"/>
        <w:rPr>
          <w:rFonts w:ascii="Exo" w:hAnsi="Exo" w:cs="Arial"/>
          <w:bCs/>
          <w:sz w:val="24"/>
          <w:szCs w:val="24"/>
        </w:rPr>
      </w:pPr>
      <w:r w:rsidRPr="0019451C">
        <w:rPr>
          <w:rFonts w:ascii="Exo" w:hAnsi="Exo" w:cs="Arial"/>
          <w:bCs/>
          <w:sz w:val="24"/>
          <w:szCs w:val="24"/>
        </w:rPr>
        <w:t xml:space="preserve">ISO 9001:2015, Sistemas de Gestión de la Calidad. </w:t>
      </w:r>
    </w:p>
    <w:p w14:paraId="551B1643" w14:textId="77777777" w:rsidR="002A0F9F" w:rsidRPr="0019451C" w:rsidRDefault="002A0F9F" w:rsidP="00F7716F">
      <w:pPr>
        <w:numPr>
          <w:ilvl w:val="0"/>
          <w:numId w:val="11"/>
        </w:numPr>
        <w:spacing w:before="100" w:beforeAutospacing="1" w:after="100" w:afterAutospacing="1"/>
        <w:ind w:left="851"/>
        <w:contextualSpacing/>
        <w:jc w:val="both"/>
        <w:rPr>
          <w:rFonts w:ascii="Exo" w:hAnsi="Exo" w:cs="Arial"/>
          <w:bCs/>
          <w:sz w:val="24"/>
          <w:szCs w:val="24"/>
        </w:rPr>
      </w:pPr>
      <w:r w:rsidRPr="0019451C">
        <w:rPr>
          <w:rFonts w:ascii="Exo" w:hAnsi="Exo" w:cs="Arial"/>
          <w:bCs/>
          <w:sz w:val="24"/>
          <w:szCs w:val="24"/>
        </w:rPr>
        <w:t xml:space="preserve">ISO 14001:2015, Sistemas de Gestión Medio Ambiental. </w:t>
      </w:r>
    </w:p>
    <w:p w14:paraId="0B31D9DE" w14:textId="77777777" w:rsidR="002A0F9F" w:rsidRPr="0019451C" w:rsidRDefault="002A0F9F" w:rsidP="00F7716F">
      <w:pPr>
        <w:numPr>
          <w:ilvl w:val="0"/>
          <w:numId w:val="11"/>
        </w:numPr>
        <w:spacing w:before="100" w:beforeAutospacing="1" w:after="100" w:afterAutospacing="1"/>
        <w:ind w:left="851"/>
        <w:contextualSpacing/>
        <w:jc w:val="both"/>
        <w:rPr>
          <w:rFonts w:ascii="Exo" w:hAnsi="Exo" w:cs="Arial"/>
          <w:bCs/>
          <w:sz w:val="24"/>
          <w:szCs w:val="24"/>
        </w:rPr>
      </w:pPr>
      <w:r w:rsidRPr="0019451C">
        <w:rPr>
          <w:rFonts w:ascii="Exo" w:hAnsi="Exo" w:cs="Arial"/>
          <w:bCs/>
          <w:sz w:val="24"/>
          <w:szCs w:val="24"/>
        </w:rPr>
        <w:t xml:space="preserve">ISO 45001: 2018, Sistemas de Gestión de Seguridad y Salud Ocupacional. </w:t>
      </w:r>
    </w:p>
    <w:p w14:paraId="782DAB4A" w14:textId="69A7DBC1" w:rsidR="005C5474" w:rsidRPr="0019451C" w:rsidRDefault="005C5474" w:rsidP="000B5DAC">
      <w:pPr>
        <w:spacing w:line="250" w:lineRule="auto"/>
        <w:ind w:left="10" w:hanging="10"/>
        <w:jc w:val="both"/>
        <w:rPr>
          <w:rFonts w:ascii="Exo" w:hAnsi="Exo" w:cs="Arial"/>
          <w:sz w:val="24"/>
          <w:szCs w:val="24"/>
        </w:rPr>
      </w:pPr>
      <w:r w:rsidRPr="0019451C">
        <w:rPr>
          <w:rFonts w:ascii="Exo" w:hAnsi="Exo" w:cs="Arial"/>
          <w:sz w:val="24"/>
          <w:szCs w:val="24"/>
        </w:rPr>
        <w:t xml:space="preserve"> </w:t>
      </w:r>
    </w:p>
    <w:p w14:paraId="0B113DA8" w14:textId="77777777" w:rsidR="005C5474" w:rsidRPr="0019451C" w:rsidRDefault="005C5474" w:rsidP="000B5DAC">
      <w:pPr>
        <w:spacing w:line="250" w:lineRule="auto"/>
        <w:ind w:left="10" w:right="392" w:hanging="10"/>
        <w:jc w:val="both"/>
        <w:rPr>
          <w:rFonts w:ascii="Exo" w:hAnsi="Exo" w:cs="Arial"/>
          <w:sz w:val="24"/>
          <w:szCs w:val="24"/>
        </w:rPr>
      </w:pPr>
      <w:r w:rsidRPr="0019451C">
        <w:rPr>
          <w:rFonts w:ascii="Exo" w:hAnsi="Exo" w:cs="Arial"/>
          <w:sz w:val="24"/>
          <w:szCs w:val="24"/>
        </w:rPr>
        <w:t xml:space="preserve">Cuenta con las siguientes instalaciones: </w:t>
      </w:r>
    </w:p>
    <w:p w14:paraId="2F771A24" w14:textId="77777777" w:rsidR="000B5DAC" w:rsidRPr="000B5DAC" w:rsidRDefault="000B5DAC" w:rsidP="000B5DAC">
      <w:pPr>
        <w:spacing w:line="250" w:lineRule="auto"/>
        <w:ind w:left="10" w:right="392" w:hanging="10"/>
        <w:jc w:val="both"/>
        <w:rPr>
          <w:rFonts w:ascii="Exo" w:hAnsi="Exo" w:cs="Arial"/>
          <w:sz w:val="24"/>
          <w:szCs w:val="24"/>
        </w:rPr>
      </w:pPr>
    </w:p>
    <w:p w14:paraId="0732B531" w14:textId="77777777" w:rsidR="005C5474" w:rsidRPr="000B5DAC" w:rsidRDefault="005C5474" w:rsidP="00074739">
      <w:pPr>
        <w:numPr>
          <w:ilvl w:val="0"/>
          <w:numId w:val="1"/>
        </w:numPr>
        <w:spacing w:line="250" w:lineRule="auto"/>
        <w:ind w:left="426" w:right="392" w:hanging="360"/>
        <w:jc w:val="both"/>
        <w:rPr>
          <w:rFonts w:ascii="Exo" w:hAnsi="Exo" w:cs="Arial"/>
          <w:sz w:val="24"/>
          <w:szCs w:val="24"/>
        </w:rPr>
      </w:pPr>
      <w:r w:rsidRPr="000B5DAC">
        <w:rPr>
          <w:rFonts w:ascii="Exo" w:hAnsi="Exo" w:cs="Arial"/>
          <w:sz w:val="24"/>
          <w:szCs w:val="24"/>
        </w:rPr>
        <w:t xml:space="preserve">Planta de Fabricación de Bombas Mecánicas. </w:t>
      </w:r>
    </w:p>
    <w:p w14:paraId="3F5DD1AC" w14:textId="77777777" w:rsidR="005C5474" w:rsidRPr="000B5DAC" w:rsidRDefault="005C5474" w:rsidP="00074739">
      <w:pPr>
        <w:numPr>
          <w:ilvl w:val="0"/>
          <w:numId w:val="1"/>
        </w:numPr>
        <w:spacing w:line="250" w:lineRule="auto"/>
        <w:ind w:left="426" w:right="392" w:hanging="360"/>
        <w:jc w:val="both"/>
        <w:rPr>
          <w:rFonts w:ascii="Exo" w:hAnsi="Exo" w:cs="Arial"/>
          <w:sz w:val="24"/>
          <w:szCs w:val="24"/>
        </w:rPr>
      </w:pPr>
      <w:r w:rsidRPr="000B5DAC">
        <w:rPr>
          <w:rFonts w:ascii="Exo" w:hAnsi="Exo" w:cs="Arial"/>
          <w:sz w:val="24"/>
          <w:szCs w:val="24"/>
        </w:rPr>
        <w:t xml:space="preserve">Planta de Fabricación de Productos Químicos. </w:t>
      </w:r>
    </w:p>
    <w:p w14:paraId="0D418828" w14:textId="77777777" w:rsidR="005C5474" w:rsidRPr="000B5DAC" w:rsidRDefault="005C5474" w:rsidP="00074739">
      <w:pPr>
        <w:numPr>
          <w:ilvl w:val="0"/>
          <w:numId w:val="1"/>
        </w:numPr>
        <w:spacing w:line="250" w:lineRule="auto"/>
        <w:ind w:left="426" w:right="392" w:hanging="360"/>
        <w:jc w:val="both"/>
        <w:rPr>
          <w:rFonts w:ascii="Exo" w:hAnsi="Exo" w:cs="Arial"/>
          <w:sz w:val="24"/>
          <w:szCs w:val="24"/>
        </w:rPr>
      </w:pPr>
      <w:r w:rsidRPr="000B5DAC">
        <w:rPr>
          <w:rFonts w:ascii="Exo" w:hAnsi="Exo" w:cs="Arial"/>
          <w:sz w:val="24"/>
          <w:szCs w:val="24"/>
        </w:rPr>
        <w:t xml:space="preserve">Planta de Cromado de vástagos </w:t>
      </w:r>
    </w:p>
    <w:p w14:paraId="261123C0" w14:textId="77777777" w:rsidR="005C5474" w:rsidRPr="000B5DAC" w:rsidRDefault="005C5474" w:rsidP="00074739">
      <w:pPr>
        <w:numPr>
          <w:ilvl w:val="0"/>
          <w:numId w:val="1"/>
        </w:numPr>
        <w:spacing w:line="250" w:lineRule="auto"/>
        <w:ind w:left="426" w:right="392" w:hanging="360"/>
        <w:jc w:val="both"/>
        <w:rPr>
          <w:rFonts w:ascii="Exo" w:hAnsi="Exo" w:cs="Arial"/>
          <w:sz w:val="24"/>
          <w:szCs w:val="24"/>
        </w:rPr>
      </w:pPr>
      <w:r w:rsidRPr="000B5DAC">
        <w:rPr>
          <w:rFonts w:ascii="Exo" w:hAnsi="Exo" w:cs="Arial"/>
          <w:sz w:val="24"/>
          <w:szCs w:val="24"/>
        </w:rPr>
        <w:t xml:space="preserve">Planta de Fabricación de Productos Bactericidas.  </w:t>
      </w:r>
    </w:p>
    <w:p w14:paraId="7A953F95" w14:textId="77777777" w:rsidR="005C5474" w:rsidRPr="000B5DAC" w:rsidRDefault="005C5474" w:rsidP="00074739">
      <w:pPr>
        <w:numPr>
          <w:ilvl w:val="0"/>
          <w:numId w:val="1"/>
        </w:numPr>
        <w:spacing w:line="250" w:lineRule="auto"/>
        <w:ind w:left="426" w:right="392" w:hanging="360"/>
        <w:jc w:val="both"/>
        <w:rPr>
          <w:rFonts w:ascii="Exo" w:hAnsi="Exo" w:cs="Arial"/>
          <w:sz w:val="24"/>
          <w:szCs w:val="24"/>
        </w:rPr>
      </w:pPr>
      <w:r w:rsidRPr="000B5DAC">
        <w:rPr>
          <w:rFonts w:ascii="Exo" w:hAnsi="Exo" w:cs="Arial"/>
          <w:sz w:val="24"/>
          <w:szCs w:val="24"/>
        </w:rPr>
        <w:t xml:space="preserve">Taller de Reparación y mantenimiento de Bombas API. </w:t>
      </w:r>
    </w:p>
    <w:p w14:paraId="4AB5383B" w14:textId="77777777" w:rsidR="005C5474" w:rsidRPr="000B5DAC" w:rsidRDefault="005C5474" w:rsidP="00074739">
      <w:pPr>
        <w:numPr>
          <w:ilvl w:val="0"/>
          <w:numId w:val="1"/>
        </w:numPr>
        <w:spacing w:line="250" w:lineRule="auto"/>
        <w:ind w:left="426" w:right="392" w:hanging="360"/>
        <w:jc w:val="both"/>
        <w:rPr>
          <w:rFonts w:ascii="Exo" w:hAnsi="Exo" w:cs="Arial"/>
          <w:sz w:val="24"/>
          <w:szCs w:val="24"/>
        </w:rPr>
      </w:pPr>
      <w:r w:rsidRPr="000B5DAC">
        <w:rPr>
          <w:rFonts w:ascii="Exo" w:hAnsi="Exo" w:cs="Arial"/>
          <w:sz w:val="24"/>
          <w:szCs w:val="24"/>
        </w:rPr>
        <w:t xml:space="preserve">Laboratorio de control de calidad de Planta Química </w:t>
      </w:r>
    </w:p>
    <w:p w14:paraId="253B0813" w14:textId="77777777" w:rsidR="005C5474" w:rsidRPr="000B5DAC" w:rsidRDefault="005C5474" w:rsidP="00074739">
      <w:pPr>
        <w:numPr>
          <w:ilvl w:val="0"/>
          <w:numId w:val="1"/>
        </w:numPr>
        <w:spacing w:line="250" w:lineRule="auto"/>
        <w:ind w:left="426" w:right="392" w:hanging="360"/>
        <w:jc w:val="both"/>
        <w:rPr>
          <w:rFonts w:ascii="Exo" w:hAnsi="Exo" w:cs="Arial"/>
          <w:sz w:val="24"/>
          <w:szCs w:val="24"/>
        </w:rPr>
      </w:pPr>
      <w:r w:rsidRPr="000B5DAC">
        <w:rPr>
          <w:rFonts w:ascii="Exo" w:hAnsi="Exo" w:cs="Arial"/>
          <w:sz w:val="24"/>
          <w:szCs w:val="24"/>
        </w:rPr>
        <w:t xml:space="preserve">Laboratorio de análisis de muestras de campo de Tratamientos Químicos. </w:t>
      </w:r>
    </w:p>
    <w:p w14:paraId="64B1962B" w14:textId="77777777" w:rsidR="005C5474" w:rsidRPr="000B5DAC" w:rsidRDefault="005C5474" w:rsidP="00074739">
      <w:pPr>
        <w:numPr>
          <w:ilvl w:val="0"/>
          <w:numId w:val="1"/>
        </w:numPr>
        <w:spacing w:line="250" w:lineRule="auto"/>
        <w:ind w:left="426" w:right="392" w:hanging="360"/>
        <w:jc w:val="both"/>
        <w:rPr>
          <w:rFonts w:ascii="Exo" w:hAnsi="Exo" w:cs="Arial"/>
          <w:sz w:val="24"/>
          <w:szCs w:val="24"/>
        </w:rPr>
      </w:pPr>
      <w:r w:rsidRPr="000B5DAC">
        <w:rPr>
          <w:rFonts w:ascii="Exo" w:hAnsi="Exo" w:cs="Arial"/>
          <w:sz w:val="24"/>
          <w:szCs w:val="24"/>
        </w:rPr>
        <w:t xml:space="preserve">Plateas de almacenamiento de productos químicos y materias primas </w:t>
      </w:r>
    </w:p>
    <w:p w14:paraId="0BDAE496" w14:textId="77777777" w:rsidR="005C5474" w:rsidRPr="000B5DAC" w:rsidRDefault="005C5474" w:rsidP="00074739">
      <w:pPr>
        <w:numPr>
          <w:ilvl w:val="0"/>
          <w:numId w:val="1"/>
        </w:numPr>
        <w:spacing w:line="250" w:lineRule="auto"/>
        <w:ind w:left="426" w:right="392" w:hanging="360"/>
        <w:jc w:val="both"/>
        <w:rPr>
          <w:rFonts w:ascii="Exo" w:hAnsi="Exo" w:cs="Arial"/>
          <w:sz w:val="24"/>
          <w:szCs w:val="24"/>
        </w:rPr>
      </w:pPr>
      <w:r w:rsidRPr="000B5DAC">
        <w:rPr>
          <w:rFonts w:ascii="Exo" w:hAnsi="Exo" w:cs="Arial"/>
          <w:sz w:val="24"/>
          <w:szCs w:val="24"/>
        </w:rPr>
        <w:t xml:space="preserve">Taller de mantenimiento vehicular </w:t>
      </w:r>
    </w:p>
    <w:p w14:paraId="678016B9" w14:textId="77777777" w:rsidR="005C5474" w:rsidRPr="000B5DAC" w:rsidRDefault="005C5474" w:rsidP="00074739">
      <w:pPr>
        <w:numPr>
          <w:ilvl w:val="0"/>
          <w:numId w:val="1"/>
        </w:numPr>
        <w:spacing w:line="250" w:lineRule="auto"/>
        <w:ind w:left="426" w:right="392" w:hanging="360"/>
        <w:jc w:val="both"/>
        <w:rPr>
          <w:rFonts w:ascii="Exo" w:hAnsi="Exo" w:cs="Arial"/>
          <w:sz w:val="24"/>
          <w:szCs w:val="24"/>
        </w:rPr>
      </w:pPr>
      <w:r w:rsidRPr="000B5DAC">
        <w:rPr>
          <w:rFonts w:ascii="Exo" w:hAnsi="Exo" w:cs="Arial"/>
          <w:sz w:val="24"/>
          <w:szCs w:val="24"/>
        </w:rPr>
        <w:t xml:space="preserve">Almacenes </w:t>
      </w:r>
    </w:p>
    <w:p w14:paraId="37F494F1" w14:textId="77777777" w:rsidR="005C5474" w:rsidRPr="000B5DAC" w:rsidRDefault="005C5474" w:rsidP="00074739">
      <w:pPr>
        <w:numPr>
          <w:ilvl w:val="0"/>
          <w:numId w:val="1"/>
        </w:numPr>
        <w:spacing w:line="250" w:lineRule="auto"/>
        <w:ind w:left="426" w:right="392" w:hanging="360"/>
        <w:jc w:val="both"/>
        <w:rPr>
          <w:rFonts w:ascii="Exo" w:hAnsi="Exo" w:cs="Arial"/>
          <w:sz w:val="24"/>
          <w:szCs w:val="24"/>
        </w:rPr>
      </w:pPr>
      <w:r w:rsidRPr="000B5DAC">
        <w:rPr>
          <w:rFonts w:ascii="Exo" w:hAnsi="Exo" w:cs="Arial"/>
          <w:sz w:val="24"/>
          <w:szCs w:val="24"/>
        </w:rPr>
        <w:t xml:space="preserve">Oficinas administrativas. </w:t>
      </w:r>
    </w:p>
    <w:p w14:paraId="3D02C44F" w14:textId="77777777" w:rsidR="005C5474" w:rsidRPr="000B5DAC" w:rsidRDefault="005C5474" w:rsidP="00074739">
      <w:pPr>
        <w:numPr>
          <w:ilvl w:val="0"/>
          <w:numId w:val="1"/>
        </w:numPr>
        <w:spacing w:line="250" w:lineRule="auto"/>
        <w:ind w:left="426" w:right="392" w:hanging="360"/>
        <w:jc w:val="both"/>
        <w:rPr>
          <w:rFonts w:ascii="Exo" w:hAnsi="Exo" w:cs="Arial"/>
          <w:sz w:val="24"/>
          <w:szCs w:val="24"/>
        </w:rPr>
      </w:pPr>
      <w:r w:rsidRPr="000B5DAC">
        <w:rPr>
          <w:rFonts w:ascii="Exo" w:hAnsi="Exo" w:cs="Arial"/>
          <w:sz w:val="24"/>
          <w:szCs w:val="24"/>
        </w:rPr>
        <w:t xml:space="preserve">Comedor </w:t>
      </w:r>
    </w:p>
    <w:p w14:paraId="2E31CD9D" w14:textId="77777777" w:rsidR="005C5474" w:rsidRDefault="005C5474" w:rsidP="00074739">
      <w:pPr>
        <w:numPr>
          <w:ilvl w:val="0"/>
          <w:numId w:val="1"/>
        </w:numPr>
        <w:ind w:left="426" w:right="392" w:hanging="360"/>
        <w:jc w:val="both"/>
        <w:rPr>
          <w:rFonts w:ascii="Exo" w:hAnsi="Exo" w:cs="Arial"/>
          <w:sz w:val="24"/>
          <w:szCs w:val="24"/>
        </w:rPr>
      </w:pPr>
      <w:r w:rsidRPr="000B5DAC">
        <w:rPr>
          <w:rFonts w:ascii="Exo" w:hAnsi="Exo" w:cs="Arial"/>
          <w:sz w:val="24"/>
          <w:szCs w:val="24"/>
        </w:rPr>
        <w:t xml:space="preserve">Plantas de tratamiento de efluentes y Horno de tratamiento de residuos líquidos. </w:t>
      </w:r>
    </w:p>
    <w:p w14:paraId="47A9BB61" w14:textId="77777777" w:rsidR="000B5DAC" w:rsidRPr="000B5DAC" w:rsidRDefault="000B5DAC" w:rsidP="000B5DAC">
      <w:pPr>
        <w:ind w:left="1426" w:right="392"/>
        <w:jc w:val="both"/>
        <w:rPr>
          <w:rFonts w:ascii="Exo" w:hAnsi="Exo" w:cs="Arial"/>
          <w:sz w:val="24"/>
          <w:szCs w:val="24"/>
        </w:rPr>
      </w:pPr>
    </w:p>
    <w:p w14:paraId="55864CAE" w14:textId="17C2C447" w:rsidR="005C5474" w:rsidRPr="005C5474" w:rsidRDefault="00AF2568" w:rsidP="00300277">
      <w:pPr>
        <w:ind w:right="357"/>
        <w:jc w:val="center"/>
        <w:rPr>
          <w:rFonts w:ascii="Arial" w:hAnsi="Arial" w:cs="Arial"/>
          <w:sz w:val="24"/>
          <w:szCs w:val="24"/>
        </w:rPr>
      </w:pPr>
      <w:r>
        <w:rPr>
          <w:rFonts w:ascii="Arial" w:hAnsi="Arial" w:cs="Arial"/>
          <w:noProof/>
          <w:sz w:val="24"/>
          <w:szCs w:val="24"/>
        </w:rPr>
        <w:lastRenderedPageBreak/>
        <mc:AlternateContent>
          <mc:Choice Requires="wpg">
            <w:drawing>
              <wp:inline distT="0" distB="0" distL="0" distR="0" wp14:anchorId="05D2EF52" wp14:editId="589CF07D">
                <wp:extent cx="5151120" cy="1843405"/>
                <wp:effectExtent l="0" t="0" r="11430" b="9525"/>
                <wp:docPr id="14" name="Grupo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51120" cy="1843405"/>
                          <a:chOff x="0" y="0"/>
                          <a:chExt cx="52843" cy="18909"/>
                        </a:xfrm>
                      </wpg:grpSpPr>
                      <pic:pic xmlns:pic="http://schemas.openxmlformats.org/drawingml/2006/picture">
                        <pic:nvPicPr>
                          <pic:cNvPr id="15" name="Picture 148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399999">
                            <a:off x="34036" y="102"/>
                            <a:ext cx="18244" cy="193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148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480" cy="1828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xmlns:w16du="http://schemas.microsoft.com/office/word/2023/wordml/word16du">
            <w:pict>
              <v:group w14:anchorId="55105D31" id="Group 71275" o:spid="_x0000_s1026" style="width:405.6pt;height:145.15pt;mso-position-horizontal-relative:char;mso-position-vertical-relative:line" coordsize="52843,189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">
                <v:shape id="Picture 1483" o:spid="_x0000_s1027" type="#_x0000_t75" style="position:absolute;left:34036;top:102;width:18244;height:19370;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">
                  <v:imagedata r:id="rId39" o:title=""/>
                </v:shape>
                <v:shape id="Picture 1485" o:spid="_x0000_s1028" type="#_x0000_t75" style="position:absolute;width:30480;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">
                  <v:imagedata r:id="rId40" o:title=""/>
                </v:shape>
                <w10:anchorlock/>
              </v:group>
            </w:pict>
          </mc:Fallback>
        </mc:AlternateContent>
      </w:r>
    </w:p>
    <w:p w14:paraId="1C38A440" w14:textId="204F76E5" w:rsidR="005C5474" w:rsidRDefault="003D64E0" w:rsidP="003D64E0">
      <w:pPr>
        <w:pStyle w:val="Descripcin"/>
        <w:jc w:val="center"/>
        <w:rPr>
          <w:rFonts w:ascii="Exo" w:eastAsia="Arial" w:hAnsi="Exo" w:cs="Arial"/>
          <w:b w:val="0"/>
          <w:bCs w:val="0"/>
          <w:iCs/>
        </w:rPr>
      </w:pPr>
      <w:r w:rsidRPr="003D64E0">
        <w:rPr>
          <w:rFonts w:ascii="Exo" w:hAnsi="Exo"/>
          <w:b w:val="0"/>
          <w:bCs w:val="0"/>
        </w:rPr>
        <w:t xml:space="preserve">Figura </w:t>
      </w:r>
      <w:r w:rsidRPr="003D64E0">
        <w:rPr>
          <w:rFonts w:ascii="Exo" w:hAnsi="Exo"/>
          <w:b w:val="0"/>
          <w:bCs w:val="0"/>
        </w:rPr>
        <w:fldChar w:fldCharType="begin"/>
      </w:r>
      <w:r w:rsidRPr="003D64E0">
        <w:rPr>
          <w:rFonts w:ascii="Exo" w:hAnsi="Exo"/>
          <w:b w:val="0"/>
          <w:bCs w:val="0"/>
        </w:rPr>
        <w:instrText xml:space="preserve"> SEQ Figura \* ARABIC </w:instrText>
      </w:r>
      <w:r w:rsidRPr="003D64E0">
        <w:rPr>
          <w:rFonts w:ascii="Exo" w:hAnsi="Exo"/>
          <w:b w:val="0"/>
          <w:bCs w:val="0"/>
        </w:rPr>
        <w:fldChar w:fldCharType="separate"/>
      </w:r>
      <w:r w:rsidR="005243AD">
        <w:rPr>
          <w:rFonts w:ascii="Exo" w:hAnsi="Exo"/>
          <w:b w:val="0"/>
          <w:bCs w:val="0"/>
          <w:noProof/>
        </w:rPr>
        <w:t>9</w:t>
      </w:r>
      <w:r w:rsidRPr="003D64E0">
        <w:rPr>
          <w:rFonts w:ascii="Exo" w:hAnsi="Exo"/>
          <w:b w:val="0"/>
          <w:bCs w:val="0"/>
        </w:rPr>
        <w:fldChar w:fldCharType="end"/>
      </w:r>
      <w:r w:rsidRPr="003D64E0">
        <w:rPr>
          <w:rFonts w:ascii="Exo" w:hAnsi="Exo"/>
          <w:b w:val="0"/>
          <w:bCs w:val="0"/>
        </w:rPr>
        <w:t xml:space="preserve">. </w:t>
      </w:r>
      <w:r w:rsidR="005C5474" w:rsidRPr="003D64E0">
        <w:rPr>
          <w:rFonts w:ascii="Exo" w:eastAsia="Arial" w:hAnsi="Exo" w:cs="Arial"/>
          <w:b w:val="0"/>
          <w:bCs w:val="0"/>
          <w:iCs/>
        </w:rPr>
        <w:t>Planta química de Com</w:t>
      </w:r>
      <w:r w:rsidR="00807E73" w:rsidRPr="003D64E0">
        <w:rPr>
          <w:rFonts w:ascii="Exo" w:eastAsia="Arial" w:hAnsi="Exo" w:cs="Arial"/>
          <w:b w:val="0"/>
          <w:bCs w:val="0"/>
          <w:iCs/>
        </w:rPr>
        <w:t>o</w:t>
      </w:r>
      <w:r w:rsidR="005C5474" w:rsidRPr="003D64E0">
        <w:rPr>
          <w:rFonts w:ascii="Exo" w:eastAsia="Arial" w:hAnsi="Exo" w:cs="Arial"/>
          <w:b w:val="0"/>
          <w:bCs w:val="0"/>
          <w:iCs/>
        </w:rPr>
        <w:t>doro. Laboratorio y platea.</w:t>
      </w:r>
    </w:p>
    <w:p w14:paraId="10F7CAEE" w14:textId="77777777" w:rsidR="00110B32" w:rsidRPr="00110B32" w:rsidRDefault="00110B32" w:rsidP="00110B32">
      <w:pPr>
        <w:rPr>
          <w:rFonts w:eastAsia="Arial"/>
          <w:sz w:val="24"/>
          <w:szCs w:val="24"/>
        </w:rPr>
      </w:pPr>
    </w:p>
    <w:p w14:paraId="1F2F4115" w14:textId="77777777" w:rsidR="008F7E9D" w:rsidRPr="000B5DAC" w:rsidRDefault="009314B6" w:rsidP="00561E9C">
      <w:pPr>
        <w:pStyle w:val="Ttulo1"/>
        <w:spacing w:after="120"/>
        <w:jc w:val="both"/>
        <w:rPr>
          <w:rFonts w:ascii="Exo 2 Black" w:hAnsi="Exo 2 Black"/>
          <w:b/>
          <w:color w:val="1F3864"/>
          <w:sz w:val="32"/>
          <w:szCs w:val="32"/>
        </w:rPr>
      </w:pPr>
      <w:bookmarkStart w:id="16" w:name="_Toc113875588"/>
      <w:bookmarkStart w:id="17" w:name="_Toc122644821"/>
      <w:bookmarkStart w:id="18" w:name="_Toc136338320"/>
      <w:r>
        <w:rPr>
          <w:rFonts w:ascii="Exo 2 Black" w:hAnsi="Exo 2 Black"/>
          <w:b/>
          <w:color w:val="1F3864"/>
          <w:sz w:val="32"/>
          <w:szCs w:val="32"/>
        </w:rPr>
        <w:t xml:space="preserve">5. </w:t>
      </w:r>
      <w:r w:rsidR="008F7E9D" w:rsidRPr="000B5DAC">
        <w:rPr>
          <w:rFonts w:ascii="Exo 2 Black" w:hAnsi="Exo 2 Black"/>
          <w:b/>
          <w:color w:val="1F3864"/>
          <w:sz w:val="32"/>
          <w:szCs w:val="32"/>
        </w:rPr>
        <w:t>EQUIPAMIENTO PARA CONTROL Y MONITOREO DE</w:t>
      </w:r>
      <w:r w:rsidR="00561E9C">
        <w:rPr>
          <w:rFonts w:ascii="Exo 2 Black" w:hAnsi="Exo 2 Black"/>
          <w:b/>
          <w:color w:val="1F3864"/>
          <w:sz w:val="32"/>
          <w:szCs w:val="32"/>
        </w:rPr>
        <w:t xml:space="preserve"> </w:t>
      </w:r>
      <w:r w:rsidR="008F7E9D" w:rsidRPr="000B5DAC">
        <w:rPr>
          <w:rFonts w:ascii="Exo 2 Black" w:hAnsi="Exo 2 Black"/>
          <w:b/>
          <w:color w:val="1F3864"/>
          <w:sz w:val="32"/>
          <w:szCs w:val="32"/>
        </w:rPr>
        <w:t>TRATAMIENTOS QUÍMICOS</w:t>
      </w:r>
      <w:bookmarkEnd w:id="16"/>
      <w:bookmarkEnd w:id="17"/>
      <w:bookmarkEnd w:id="18"/>
    </w:p>
    <w:p w14:paraId="72E07295" w14:textId="77777777" w:rsidR="008F7E9D" w:rsidRPr="008F7E9D" w:rsidRDefault="008F7E9D" w:rsidP="008F7E9D">
      <w:pPr>
        <w:ind w:left="720"/>
        <w:rPr>
          <w:lang w:eastAsia="x-none"/>
        </w:rPr>
      </w:pPr>
    </w:p>
    <w:p w14:paraId="2798A190" w14:textId="77777777" w:rsidR="008F7E9D" w:rsidRDefault="008F7E9D" w:rsidP="00807E73">
      <w:pPr>
        <w:jc w:val="both"/>
        <w:rPr>
          <w:rFonts w:ascii="Exo" w:hAnsi="Exo" w:cs="Arial"/>
          <w:sz w:val="24"/>
          <w:szCs w:val="24"/>
        </w:rPr>
      </w:pPr>
      <w:r w:rsidRPr="00807E73">
        <w:rPr>
          <w:rFonts w:ascii="Exo" w:hAnsi="Exo" w:cs="Arial"/>
          <w:sz w:val="24"/>
          <w:szCs w:val="24"/>
        </w:rPr>
        <w:t xml:space="preserve">La Sucursal </w:t>
      </w:r>
      <w:r w:rsidR="00584108">
        <w:rPr>
          <w:rFonts w:ascii="Exo" w:hAnsi="Exo" w:cs="Arial"/>
          <w:sz w:val="24"/>
          <w:szCs w:val="24"/>
        </w:rPr>
        <w:t>OESTE</w:t>
      </w:r>
      <w:r w:rsidRPr="00807E73">
        <w:rPr>
          <w:rFonts w:ascii="Exo" w:hAnsi="Exo" w:cs="Arial"/>
          <w:sz w:val="24"/>
          <w:szCs w:val="24"/>
        </w:rPr>
        <w:t xml:space="preserve"> cuenta con un moderno laboratorio destinado al control y monitoreo de los tratamientos químicos aplicados en su área de influencia. El mismo está ubicado en la ciudad de Neuquén y cuenta con las siguientes capacidades: </w:t>
      </w:r>
    </w:p>
    <w:p w14:paraId="257AC64A" w14:textId="77777777" w:rsidR="00807E73" w:rsidRPr="00807E73" w:rsidRDefault="00807E73" w:rsidP="00807E73">
      <w:pPr>
        <w:jc w:val="both"/>
        <w:rPr>
          <w:rFonts w:ascii="Exo" w:hAnsi="Exo" w:cs="Arial"/>
          <w:sz w:val="24"/>
          <w:szCs w:val="24"/>
        </w:rPr>
      </w:pPr>
    </w:p>
    <w:p w14:paraId="7215C877" w14:textId="77777777" w:rsidR="008F7E9D" w:rsidRPr="00807E73" w:rsidRDefault="008F7E9D" w:rsidP="00074739">
      <w:pPr>
        <w:pStyle w:val="Prrafodelista"/>
        <w:numPr>
          <w:ilvl w:val="0"/>
          <w:numId w:val="3"/>
        </w:numPr>
        <w:spacing w:after="0" w:line="240" w:lineRule="auto"/>
        <w:contextualSpacing w:val="0"/>
        <w:jc w:val="both"/>
        <w:rPr>
          <w:rFonts w:ascii="Exo" w:hAnsi="Exo" w:cs="Arial"/>
          <w:sz w:val="24"/>
          <w:szCs w:val="24"/>
        </w:rPr>
      </w:pPr>
      <w:r w:rsidRPr="00807E73">
        <w:rPr>
          <w:rFonts w:ascii="Exo" w:hAnsi="Exo" w:cs="Arial"/>
          <w:sz w:val="24"/>
          <w:szCs w:val="24"/>
          <w:u w:val="single"/>
        </w:rPr>
        <w:t>Laboratorio de Petróleos</w:t>
      </w:r>
      <w:r w:rsidRPr="00807E73">
        <w:rPr>
          <w:rFonts w:ascii="Exo" w:hAnsi="Exo" w:cs="Arial"/>
          <w:sz w:val="24"/>
          <w:szCs w:val="24"/>
        </w:rPr>
        <w:t xml:space="preserve"> para el desarrollo de nuevos productos, monitoreo de tratamientos y caracterización de depósitos e incrustaciones Orgánicas. </w:t>
      </w:r>
    </w:p>
    <w:p w14:paraId="48B8774A" w14:textId="77777777" w:rsidR="008F7E9D" w:rsidRDefault="008F7E9D" w:rsidP="00074739">
      <w:pPr>
        <w:pStyle w:val="Prrafodelista"/>
        <w:numPr>
          <w:ilvl w:val="0"/>
          <w:numId w:val="3"/>
        </w:numPr>
        <w:spacing w:after="0" w:line="240" w:lineRule="auto"/>
        <w:contextualSpacing w:val="0"/>
        <w:jc w:val="both"/>
        <w:rPr>
          <w:rFonts w:ascii="Exo" w:hAnsi="Exo" w:cs="Arial"/>
          <w:sz w:val="24"/>
          <w:szCs w:val="24"/>
        </w:rPr>
      </w:pPr>
      <w:r w:rsidRPr="00807E73">
        <w:rPr>
          <w:rFonts w:ascii="Exo" w:hAnsi="Exo" w:cs="Arial"/>
          <w:sz w:val="24"/>
          <w:szCs w:val="24"/>
          <w:u w:val="single"/>
        </w:rPr>
        <w:t>Laboratorio de Aguas</w:t>
      </w:r>
      <w:r w:rsidRPr="00807E73">
        <w:rPr>
          <w:rFonts w:ascii="Exo" w:hAnsi="Exo" w:cs="Arial"/>
          <w:sz w:val="24"/>
          <w:szCs w:val="24"/>
        </w:rPr>
        <w:t xml:space="preserve"> para el monitoreo de tratamientos, análisis de compatibilidad y desarrollo de productos.</w:t>
      </w:r>
    </w:p>
    <w:p w14:paraId="67C527AC" w14:textId="77777777" w:rsidR="00807E73" w:rsidRPr="00807E73" w:rsidRDefault="00807E73" w:rsidP="00807E73">
      <w:pPr>
        <w:pStyle w:val="Prrafodelista"/>
        <w:spacing w:after="0" w:line="240" w:lineRule="auto"/>
        <w:ind w:left="360"/>
        <w:contextualSpacing w:val="0"/>
        <w:jc w:val="both"/>
        <w:rPr>
          <w:rFonts w:ascii="Exo" w:hAnsi="Exo" w:cs="Arial"/>
          <w:sz w:val="24"/>
          <w:szCs w:val="24"/>
        </w:rPr>
      </w:pPr>
    </w:p>
    <w:p w14:paraId="118FF0DE" w14:textId="6582941C" w:rsidR="008F7E9D" w:rsidRPr="00807E73" w:rsidRDefault="008F7E9D" w:rsidP="00807E73">
      <w:pPr>
        <w:jc w:val="both"/>
        <w:rPr>
          <w:rFonts w:ascii="Exo" w:hAnsi="Exo" w:cs="Arial"/>
          <w:sz w:val="24"/>
          <w:szCs w:val="24"/>
        </w:rPr>
      </w:pPr>
      <w:r w:rsidRPr="006C7A73">
        <w:rPr>
          <w:rFonts w:ascii="Exo" w:hAnsi="Exo" w:cs="Arial"/>
          <w:b/>
          <w:bCs/>
          <w:color w:val="002060"/>
          <w:sz w:val="24"/>
          <w:szCs w:val="24"/>
        </w:rPr>
        <w:t>El laboratorio de Neuquén</w:t>
      </w:r>
      <w:r w:rsidRPr="00807E73">
        <w:rPr>
          <w:rFonts w:ascii="Exo" w:hAnsi="Exo" w:cs="Arial"/>
          <w:sz w:val="24"/>
          <w:szCs w:val="24"/>
        </w:rPr>
        <w:t xml:space="preserve"> se encuentra ubic</w:t>
      </w:r>
      <w:r w:rsidR="00AC4714" w:rsidRPr="00807E73">
        <w:rPr>
          <w:rFonts w:ascii="Exo" w:hAnsi="Exo" w:cs="Arial"/>
          <w:sz w:val="24"/>
          <w:szCs w:val="24"/>
        </w:rPr>
        <w:t>ado dentro de la base de P</w:t>
      </w:r>
      <w:r w:rsidR="00D428B1">
        <w:rPr>
          <w:rFonts w:ascii="Exo" w:hAnsi="Exo" w:cs="Arial"/>
          <w:sz w:val="24"/>
          <w:szCs w:val="24"/>
        </w:rPr>
        <w:t>ECOM</w:t>
      </w:r>
      <w:r w:rsidRPr="00807E73">
        <w:rPr>
          <w:rFonts w:ascii="Exo" w:hAnsi="Exo" w:cs="Arial"/>
          <w:sz w:val="24"/>
          <w:szCs w:val="24"/>
        </w:rPr>
        <w:t xml:space="preserve"> </w:t>
      </w:r>
      <w:r w:rsidR="002009C9" w:rsidRPr="00807E73">
        <w:rPr>
          <w:rFonts w:ascii="Exo" w:hAnsi="Exo" w:cs="Arial"/>
          <w:sz w:val="24"/>
          <w:szCs w:val="24"/>
        </w:rPr>
        <w:t>en el</w:t>
      </w:r>
      <w:r w:rsidRPr="00807E73">
        <w:rPr>
          <w:rFonts w:ascii="Exo" w:hAnsi="Exo" w:cs="Arial"/>
          <w:sz w:val="24"/>
          <w:szCs w:val="24"/>
        </w:rPr>
        <w:t xml:space="preserve"> Parque Industrial </w:t>
      </w:r>
      <w:r w:rsidR="006C7A73">
        <w:rPr>
          <w:rFonts w:ascii="Exo" w:hAnsi="Exo" w:cs="Arial"/>
          <w:sz w:val="24"/>
          <w:szCs w:val="24"/>
        </w:rPr>
        <w:t>E</w:t>
      </w:r>
      <w:r w:rsidRPr="00807E73">
        <w:rPr>
          <w:rFonts w:ascii="Exo" w:hAnsi="Exo" w:cs="Arial"/>
          <w:sz w:val="24"/>
          <w:szCs w:val="24"/>
        </w:rPr>
        <w:t>ste. Tiene una superficie de 150 m² y personal con dedicación exclusiva.</w:t>
      </w:r>
    </w:p>
    <w:p w14:paraId="5A182008" w14:textId="77777777" w:rsidR="008F7E9D" w:rsidRPr="00807E73" w:rsidRDefault="008F7E9D" w:rsidP="000578ED">
      <w:pPr>
        <w:spacing w:after="120"/>
        <w:jc w:val="both"/>
        <w:rPr>
          <w:rFonts w:ascii="Exo" w:hAnsi="Exo" w:cs="Arial"/>
          <w:sz w:val="24"/>
          <w:szCs w:val="24"/>
        </w:rPr>
      </w:pPr>
      <w:r w:rsidRPr="00807E73">
        <w:rPr>
          <w:rFonts w:ascii="Exo" w:hAnsi="Exo" w:cs="Arial"/>
          <w:sz w:val="24"/>
          <w:szCs w:val="24"/>
        </w:rPr>
        <w:t xml:space="preserve"> </w:t>
      </w:r>
      <w:r w:rsidRPr="00807E73">
        <w:rPr>
          <w:rFonts w:ascii="Exo" w:hAnsi="Exo" w:cs="Arial"/>
          <w:sz w:val="24"/>
          <w:szCs w:val="24"/>
        </w:rPr>
        <w:tab/>
        <w:t xml:space="preserve"> </w:t>
      </w:r>
    </w:p>
    <w:p w14:paraId="6A91B343" w14:textId="27E051D5" w:rsidR="009314B6" w:rsidRPr="00944F41" w:rsidRDefault="00944F41" w:rsidP="000578ED">
      <w:pPr>
        <w:pStyle w:val="Descripcin"/>
        <w:spacing w:after="120"/>
        <w:jc w:val="center"/>
        <w:rPr>
          <w:rFonts w:ascii="Exo" w:hAnsi="Exo" w:cs="Arial"/>
          <w:b w:val="0"/>
          <w:bCs w:val="0"/>
          <w:sz w:val="24"/>
          <w:szCs w:val="24"/>
        </w:rPr>
      </w:pPr>
      <w:r w:rsidRPr="003D64E0">
        <w:rPr>
          <w:rFonts w:ascii="Exo" w:hAnsi="Exo"/>
          <w:b w:val="0"/>
          <w:bCs w:val="0"/>
        </w:rPr>
        <w:t xml:space="preserve">Tabla </w:t>
      </w:r>
      <w:r w:rsidRPr="003D64E0">
        <w:rPr>
          <w:rFonts w:ascii="Exo" w:hAnsi="Exo"/>
          <w:b w:val="0"/>
          <w:bCs w:val="0"/>
        </w:rPr>
        <w:fldChar w:fldCharType="begin"/>
      </w:r>
      <w:r w:rsidRPr="003D64E0">
        <w:rPr>
          <w:rFonts w:ascii="Exo" w:hAnsi="Exo"/>
          <w:b w:val="0"/>
          <w:bCs w:val="0"/>
        </w:rPr>
        <w:instrText xml:space="preserve"> SEQ Tabla \* ARABIC </w:instrText>
      </w:r>
      <w:r w:rsidRPr="003D64E0">
        <w:rPr>
          <w:rFonts w:ascii="Exo" w:hAnsi="Exo"/>
          <w:b w:val="0"/>
          <w:bCs w:val="0"/>
        </w:rPr>
        <w:fldChar w:fldCharType="separate"/>
      </w:r>
      <w:r w:rsidR="00A922F8">
        <w:rPr>
          <w:rFonts w:ascii="Exo" w:hAnsi="Exo"/>
          <w:b w:val="0"/>
          <w:bCs w:val="0"/>
          <w:noProof/>
        </w:rPr>
        <w:t>1</w:t>
      </w:r>
      <w:r w:rsidRPr="003D64E0">
        <w:rPr>
          <w:rFonts w:ascii="Exo" w:hAnsi="Exo"/>
          <w:b w:val="0"/>
          <w:bCs w:val="0"/>
        </w:rPr>
        <w:fldChar w:fldCharType="end"/>
      </w:r>
      <w:r w:rsidR="003D64E0" w:rsidRPr="003D64E0">
        <w:rPr>
          <w:rFonts w:ascii="Exo" w:hAnsi="Exo"/>
          <w:b w:val="0"/>
          <w:bCs w:val="0"/>
        </w:rPr>
        <w:t xml:space="preserve">. </w:t>
      </w:r>
      <w:r w:rsidRPr="003D64E0">
        <w:rPr>
          <w:rFonts w:ascii="Exo" w:hAnsi="Exo"/>
          <w:b w:val="0"/>
          <w:bCs w:val="0"/>
        </w:rPr>
        <w:t>Equipos disponibles en laboratorio PIN</w:t>
      </w:r>
    </w:p>
    <w:tbl>
      <w:tblPr>
        <w:tblW w:w="0" w:type="auto"/>
        <w:tblBorders>
          <w:top w:val="single" w:sz="2" w:space="0" w:color="9CC2E5"/>
          <w:bottom w:val="single" w:sz="2" w:space="0" w:color="9CC2E5"/>
          <w:insideH w:val="single" w:sz="2" w:space="0" w:color="9CC2E5"/>
          <w:insideV w:val="single" w:sz="2" w:space="0" w:color="9CC2E5"/>
        </w:tblBorders>
        <w:tblLook w:val="04A0" w:firstRow="1" w:lastRow="0" w:firstColumn="1" w:lastColumn="0" w:noHBand="0" w:noVBand="1"/>
      </w:tblPr>
      <w:tblGrid>
        <w:gridCol w:w="10206"/>
      </w:tblGrid>
      <w:tr w:rsidR="000578ED" w:rsidRPr="00944F41" w14:paraId="262D2E54" w14:textId="77777777" w:rsidTr="000578ED">
        <w:tc>
          <w:tcPr>
            <w:tcW w:w="10314" w:type="dxa"/>
            <w:tcBorders>
              <w:top w:val="nil"/>
              <w:bottom w:val="single" w:sz="12" w:space="0" w:color="9CC2E5"/>
              <w:right w:val="nil"/>
            </w:tcBorders>
            <w:shd w:val="clear" w:color="auto" w:fill="002060"/>
            <w:vAlign w:val="center"/>
          </w:tcPr>
          <w:p w14:paraId="729701CE" w14:textId="77777777" w:rsidR="000578ED" w:rsidRPr="004F1D75" w:rsidRDefault="000578ED" w:rsidP="000578ED">
            <w:pPr>
              <w:spacing w:before="120" w:after="120"/>
              <w:jc w:val="center"/>
              <w:rPr>
                <w:rFonts w:ascii="Exo" w:hAnsi="Exo" w:cs="Arial"/>
                <w:b/>
                <w:bCs/>
              </w:rPr>
            </w:pPr>
            <w:r w:rsidRPr="004F1D75">
              <w:rPr>
                <w:rFonts w:ascii="Exo" w:hAnsi="Exo" w:cs="Arial"/>
                <w:b/>
                <w:bCs/>
              </w:rPr>
              <w:t>Equipo</w:t>
            </w:r>
          </w:p>
        </w:tc>
      </w:tr>
      <w:tr w:rsidR="000578ED" w:rsidRPr="006828CC" w14:paraId="04A7E2B1" w14:textId="77777777" w:rsidTr="000578ED">
        <w:tc>
          <w:tcPr>
            <w:tcW w:w="10314" w:type="dxa"/>
            <w:tcBorders>
              <w:top w:val="nil"/>
              <w:bottom w:val="single" w:sz="12" w:space="0" w:color="9CC2E5"/>
              <w:right w:val="nil"/>
            </w:tcBorders>
            <w:shd w:val="clear" w:color="auto" w:fill="FFFFFF"/>
          </w:tcPr>
          <w:p w14:paraId="2E5714F9" w14:textId="77777777" w:rsidR="000578ED" w:rsidRPr="000578ED" w:rsidRDefault="000578ED" w:rsidP="000578ED">
            <w:pPr>
              <w:spacing w:after="120"/>
              <w:jc w:val="both"/>
              <w:rPr>
                <w:rFonts w:ascii="Exo" w:hAnsi="Exo" w:cs="Arial"/>
                <w:b/>
                <w:bCs/>
              </w:rPr>
            </w:pPr>
            <w:r w:rsidRPr="000578ED">
              <w:rPr>
                <w:rFonts w:ascii="Exo" w:hAnsi="Exo" w:cs="Arial"/>
                <w:b/>
                <w:bCs/>
              </w:rPr>
              <w:t>Espectrofotómetro HACH</w:t>
            </w:r>
          </w:p>
          <w:p w14:paraId="5DCC60BC" w14:textId="77777777" w:rsidR="000578ED" w:rsidRPr="00A21CB3" w:rsidRDefault="000578ED" w:rsidP="000578ED">
            <w:pPr>
              <w:spacing w:after="120"/>
              <w:jc w:val="both"/>
              <w:rPr>
                <w:rFonts w:ascii="Arial" w:hAnsi="Arial" w:cs="Arial"/>
                <w:b/>
                <w:bCs/>
              </w:rPr>
            </w:pPr>
            <w:r w:rsidRPr="00A21CB3">
              <w:rPr>
                <w:rFonts w:ascii="Exo" w:hAnsi="Exo" w:cs="Arial"/>
              </w:rPr>
              <w:t>Permite determinar Concentraciones de Especies Químicas en muestras de Agua y Petróleo</w:t>
            </w:r>
            <w:r w:rsidRPr="00A21CB3">
              <w:rPr>
                <w:rFonts w:ascii="Exo" w:hAnsi="Exo" w:cs="Arial"/>
                <w:b/>
                <w:bCs/>
              </w:rPr>
              <w:t>.</w:t>
            </w:r>
          </w:p>
        </w:tc>
      </w:tr>
      <w:tr w:rsidR="000578ED" w:rsidRPr="006828CC" w14:paraId="5462A8F5" w14:textId="77777777" w:rsidTr="000578ED">
        <w:tc>
          <w:tcPr>
            <w:tcW w:w="10314" w:type="dxa"/>
            <w:shd w:val="clear" w:color="auto" w:fill="DEEAF6"/>
          </w:tcPr>
          <w:p w14:paraId="37B06456" w14:textId="77777777" w:rsidR="000578ED" w:rsidRPr="000578ED" w:rsidRDefault="000578ED" w:rsidP="000578ED">
            <w:pPr>
              <w:spacing w:after="120"/>
              <w:jc w:val="both"/>
              <w:rPr>
                <w:rFonts w:ascii="Exo" w:hAnsi="Exo" w:cs="Arial"/>
                <w:b/>
                <w:bCs/>
              </w:rPr>
            </w:pPr>
            <w:r w:rsidRPr="000578ED">
              <w:rPr>
                <w:rFonts w:ascii="Exo" w:hAnsi="Exo" w:cs="Arial"/>
                <w:b/>
                <w:bCs/>
              </w:rPr>
              <w:t>Balanza Analítica Sartorius</w:t>
            </w:r>
          </w:p>
          <w:p w14:paraId="05060E63" w14:textId="77777777" w:rsidR="000578ED" w:rsidRPr="00A21CB3" w:rsidRDefault="000578ED" w:rsidP="000578ED">
            <w:pPr>
              <w:spacing w:after="120"/>
              <w:jc w:val="both"/>
              <w:rPr>
                <w:rFonts w:ascii="Arial" w:hAnsi="Arial" w:cs="Arial"/>
              </w:rPr>
            </w:pPr>
            <w:r w:rsidRPr="00A21CB3">
              <w:rPr>
                <w:rFonts w:ascii="Exo" w:hAnsi="Exo" w:cs="Arial"/>
              </w:rPr>
              <w:t>Proporciona lecturas con 4 decimales.</w:t>
            </w:r>
          </w:p>
        </w:tc>
      </w:tr>
      <w:tr w:rsidR="000578ED" w:rsidRPr="006828CC" w14:paraId="61A96A8F" w14:textId="77777777" w:rsidTr="000578ED">
        <w:tc>
          <w:tcPr>
            <w:tcW w:w="10314" w:type="dxa"/>
            <w:shd w:val="clear" w:color="auto" w:fill="auto"/>
          </w:tcPr>
          <w:p w14:paraId="67F8934C" w14:textId="77777777" w:rsidR="000578ED" w:rsidRPr="000578ED" w:rsidRDefault="000578ED" w:rsidP="000578ED">
            <w:pPr>
              <w:spacing w:after="120"/>
              <w:jc w:val="both"/>
              <w:rPr>
                <w:rFonts w:ascii="Exo" w:hAnsi="Exo" w:cs="Arial"/>
                <w:b/>
                <w:bCs/>
              </w:rPr>
            </w:pPr>
            <w:r w:rsidRPr="000578ED">
              <w:rPr>
                <w:rFonts w:ascii="Exo" w:hAnsi="Exo" w:cs="Arial"/>
                <w:b/>
                <w:bCs/>
              </w:rPr>
              <w:t>Agitador Mecánico de Golpes</w:t>
            </w:r>
          </w:p>
          <w:p w14:paraId="4637B1B6" w14:textId="77777777" w:rsidR="000578ED" w:rsidRPr="00A21CB3" w:rsidRDefault="000578ED" w:rsidP="000578ED">
            <w:pPr>
              <w:spacing w:after="120"/>
              <w:jc w:val="both"/>
              <w:rPr>
                <w:rFonts w:ascii="Arial" w:hAnsi="Arial" w:cs="Arial"/>
                <w:b/>
                <w:bCs/>
              </w:rPr>
            </w:pPr>
            <w:r w:rsidRPr="00A21CB3">
              <w:rPr>
                <w:rFonts w:ascii="Exo" w:hAnsi="Exo" w:cs="Arial"/>
              </w:rPr>
              <w:t>Utilizado en ensayos de formulación de productos Desemulsionantes.</w:t>
            </w:r>
          </w:p>
        </w:tc>
      </w:tr>
      <w:tr w:rsidR="000578ED" w:rsidRPr="006828CC" w14:paraId="7C00BDE5" w14:textId="77777777" w:rsidTr="000578ED">
        <w:tc>
          <w:tcPr>
            <w:tcW w:w="10314" w:type="dxa"/>
            <w:shd w:val="clear" w:color="auto" w:fill="DEEAF6"/>
          </w:tcPr>
          <w:p w14:paraId="3B69C8D1" w14:textId="77777777" w:rsidR="000578ED" w:rsidRPr="000578ED" w:rsidRDefault="000578ED" w:rsidP="000578ED">
            <w:pPr>
              <w:spacing w:after="120"/>
              <w:jc w:val="both"/>
              <w:rPr>
                <w:rFonts w:ascii="Exo" w:hAnsi="Exo" w:cs="Arial"/>
                <w:b/>
                <w:bCs/>
              </w:rPr>
            </w:pPr>
            <w:r w:rsidRPr="000578ED">
              <w:rPr>
                <w:rFonts w:ascii="Exo" w:hAnsi="Exo" w:cs="Arial"/>
                <w:b/>
                <w:bCs/>
              </w:rPr>
              <w:t>Baño Termostático</w:t>
            </w:r>
          </w:p>
          <w:p w14:paraId="6449BDBC" w14:textId="77777777" w:rsidR="000578ED" w:rsidRPr="00A21CB3" w:rsidRDefault="000578ED" w:rsidP="000578ED">
            <w:pPr>
              <w:spacing w:after="120"/>
              <w:jc w:val="both"/>
              <w:rPr>
                <w:rFonts w:ascii="Arial" w:hAnsi="Arial" w:cs="Arial"/>
                <w:b/>
                <w:bCs/>
              </w:rPr>
            </w:pPr>
            <w:r w:rsidRPr="00A21CB3">
              <w:rPr>
                <w:rFonts w:ascii="Exo" w:hAnsi="Exo" w:cs="Arial"/>
              </w:rPr>
              <w:t>Para llevar a temperatura de ensayo las muestras de agua/petróleo.</w:t>
            </w:r>
          </w:p>
        </w:tc>
      </w:tr>
      <w:tr w:rsidR="000578ED" w:rsidRPr="006828CC" w14:paraId="52999719" w14:textId="77777777" w:rsidTr="000578ED">
        <w:tc>
          <w:tcPr>
            <w:tcW w:w="10314" w:type="dxa"/>
            <w:shd w:val="clear" w:color="auto" w:fill="auto"/>
          </w:tcPr>
          <w:p w14:paraId="4381E9E9" w14:textId="77777777" w:rsidR="000578ED" w:rsidRPr="000578ED" w:rsidRDefault="000578ED" w:rsidP="000578ED">
            <w:pPr>
              <w:spacing w:after="120"/>
              <w:rPr>
                <w:rFonts w:ascii="Exo" w:hAnsi="Exo" w:cs="Arial"/>
                <w:b/>
                <w:bCs/>
              </w:rPr>
            </w:pPr>
            <w:r w:rsidRPr="000578ED">
              <w:rPr>
                <w:rFonts w:ascii="Exo" w:hAnsi="Exo" w:cs="Arial"/>
                <w:b/>
                <w:bCs/>
              </w:rPr>
              <w:t>Estufa de Cultivo</w:t>
            </w:r>
          </w:p>
          <w:p w14:paraId="69F762E3" w14:textId="77777777" w:rsidR="000578ED" w:rsidRPr="00A21CB3" w:rsidRDefault="000578ED" w:rsidP="000578ED">
            <w:pPr>
              <w:spacing w:after="120"/>
              <w:rPr>
                <w:rFonts w:ascii="Arial" w:hAnsi="Arial" w:cs="Arial"/>
                <w:b/>
                <w:bCs/>
              </w:rPr>
            </w:pPr>
            <w:r w:rsidRPr="00A21CB3">
              <w:rPr>
                <w:rFonts w:ascii="Exo" w:hAnsi="Exo" w:cs="Arial"/>
              </w:rPr>
              <w:t>Permite incubar de caldos de bacterias aeróbicas y anaeróbicas.</w:t>
            </w:r>
          </w:p>
        </w:tc>
      </w:tr>
      <w:tr w:rsidR="000578ED" w:rsidRPr="006828CC" w14:paraId="74F84875" w14:textId="77777777" w:rsidTr="000578ED">
        <w:tc>
          <w:tcPr>
            <w:tcW w:w="10314" w:type="dxa"/>
            <w:shd w:val="clear" w:color="auto" w:fill="DEEAF6"/>
          </w:tcPr>
          <w:p w14:paraId="694684DA" w14:textId="77777777" w:rsidR="000578ED" w:rsidRPr="000578ED" w:rsidRDefault="000578ED" w:rsidP="000578ED">
            <w:pPr>
              <w:spacing w:after="120"/>
              <w:rPr>
                <w:rFonts w:ascii="Exo" w:hAnsi="Exo" w:cs="Arial"/>
                <w:b/>
                <w:bCs/>
              </w:rPr>
            </w:pPr>
            <w:r w:rsidRPr="000578ED">
              <w:rPr>
                <w:rFonts w:ascii="Exo" w:hAnsi="Exo" w:cs="Arial"/>
                <w:b/>
                <w:bCs/>
              </w:rPr>
              <w:t>Estufa de Secado</w:t>
            </w:r>
          </w:p>
          <w:p w14:paraId="5163992E" w14:textId="77777777" w:rsidR="000578ED" w:rsidRPr="00A21CB3" w:rsidRDefault="000578ED" w:rsidP="000578ED">
            <w:pPr>
              <w:spacing w:after="120"/>
              <w:rPr>
                <w:rFonts w:ascii="Arial" w:hAnsi="Arial" w:cs="Arial"/>
                <w:b/>
                <w:bCs/>
              </w:rPr>
            </w:pPr>
            <w:r w:rsidRPr="00A21CB3">
              <w:rPr>
                <w:rFonts w:ascii="Exo" w:hAnsi="Exo" w:cs="Arial"/>
              </w:rPr>
              <w:t>Se utiliza para el secado de material de vidrio.</w:t>
            </w:r>
          </w:p>
        </w:tc>
      </w:tr>
      <w:tr w:rsidR="000578ED" w:rsidRPr="006828CC" w14:paraId="316B6729" w14:textId="77777777" w:rsidTr="000578ED">
        <w:tc>
          <w:tcPr>
            <w:tcW w:w="10314" w:type="dxa"/>
            <w:shd w:val="clear" w:color="auto" w:fill="auto"/>
          </w:tcPr>
          <w:p w14:paraId="7400AD08" w14:textId="77777777" w:rsidR="000578ED" w:rsidRPr="00A21CB3" w:rsidRDefault="000578ED" w:rsidP="000578ED">
            <w:pPr>
              <w:spacing w:after="120"/>
              <w:rPr>
                <w:rFonts w:ascii="Exo" w:hAnsi="Exo" w:cs="Arial"/>
              </w:rPr>
            </w:pPr>
            <w:r w:rsidRPr="00A21CB3">
              <w:rPr>
                <w:rFonts w:ascii="Exo" w:hAnsi="Exo" w:cs="Arial"/>
              </w:rPr>
              <w:lastRenderedPageBreak/>
              <w:t>Bomba de Presión y Vacío</w:t>
            </w:r>
          </w:p>
          <w:p w14:paraId="58FB07E9" w14:textId="77777777" w:rsidR="000578ED" w:rsidRPr="00A21CB3" w:rsidRDefault="000578ED" w:rsidP="000578ED">
            <w:pPr>
              <w:spacing w:after="120"/>
              <w:rPr>
                <w:rFonts w:ascii="Arial" w:hAnsi="Arial" w:cs="Arial"/>
                <w:b/>
                <w:bCs/>
              </w:rPr>
            </w:pPr>
            <w:r w:rsidRPr="00A21CB3">
              <w:rPr>
                <w:rFonts w:ascii="Exo" w:hAnsi="Exo" w:cs="Arial"/>
              </w:rPr>
              <w:t>Consiste en una bomba de filtrado por vacío, con Kit Millipore y Kitasato, para la determinación de sólidos suspendidos en muestras de agua.</w:t>
            </w:r>
          </w:p>
        </w:tc>
      </w:tr>
      <w:tr w:rsidR="000578ED" w:rsidRPr="006828CC" w14:paraId="08C5A91A" w14:textId="77777777" w:rsidTr="000578ED">
        <w:tc>
          <w:tcPr>
            <w:tcW w:w="10314" w:type="dxa"/>
            <w:shd w:val="clear" w:color="auto" w:fill="DEEAF6"/>
          </w:tcPr>
          <w:p w14:paraId="006170DB" w14:textId="77777777" w:rsidR="000578ED" w:rsidRPr="000578ED" w:rsidRDefault="000578ED" w:rsidP="000578ED">
            <w:pPr>
              <w:spacing w:after="120"/>
              <w:jc w:val="both"/>
              <w:rPr>
                <w:rFonts w:ascii="Exo" w:hAnsi="Exo" w:cs="Arial"/>
                <w:b/>
                <w:bCs/>
              </w:rPr>
            </w:pPr>
            <w:r w:rsidRPr="000578ED">
              <w:rPr>
                <w:rFonts w:ascii="Exo" w:hAnsi="Exo" w:cs="Arial"/>
                <w:b/>
                <w:bCs/>
              </w:rPr>
              <w:t>Centrífuga</w:t>
            </w:r>
          </w:p>
          <w:p w14:paraId="353336AF" w14:textId="682F37F9" w:rsidR="000578ED" w:rsidRPr="00A21CB3" w:rsidRDefault="000578ED" w:rsidP="000578ED">
            <w:pPr>
              <w:spacing w:after="120"/>
              <w:jc w:val="both"/>
              <w:rPr>
                <w:rFonts w:ascii="Arial" w:hAnsi="Arial" w:cs="Arial"/>
                <w:b/>
                <w:bCs/>
              </w:rPr>
            </w:pPr>
            <w:r w:rsidRPr="00A21CB3">
              <w:rPr>
                <w:rFonts w:ascii="Exo" w:hAnsi="Exo" w:cs="Arial"/>
              </w:rPr>
              <w:t xml:space="preserve">Empleada para la separación agua y petróleo, </w:t>
            </w:r>
            <w:r w:rsidR="003D64E0" w:rsidRPr="00A21CB3">
              <w:rPr>
                <w:rFonts w:ascii="Exo" w:hAnsi="Exo" w:cs="Arial"/>
              </w:rPr>
              <w:t>principalmente</w:t>
            </w:r>
            <w:r w:rsidRPr="00A21CB3">
              <w:rPr>
                <w:rFonts w:ascii="Exo" w:hAnsi="Exo" w:cs="Arial"/>
              </w:rPr>
              <w:t xml:space="preserve"> en ensayos con productos Desemulsionantes.</w:t>
            </w:r>
          </w:p>
        </w:tc>
      </w:tr>
      <w:tr w:rsidR="000578ED" w:rsidRPr="006828CC" w14:paraId="6DBB272B" w14:textId="77777777" w:rsidTr="000578ED">
        <w:tc>
          <w:tcPr>
            <w:tcW w:w="10314" w:type="dxa"/>
            <w:shd w:val="clear" w:color="auto" w:fill="auto"/>
          </w:tcPr>
          <w:p w14:paraId="21F4FDEC" w14:textId="77777777" w:rsidR="000578ED" w:rsidRPr="000578ED" w:rsidRDefault="000578ED" w:rsidP="000578ED">
            <w:pPr>
              <w:spacing w:after="120"/>
              <w:jc w:val="both"/>
              <w:rPr>
                <w:rFonts w:ascii="Exo" w:hAnsi="Exo" w:cs="Arial"/>
                <w:b/>
                <w:bCs/>
              </w:rPr>
            </w:pPr>
            <w:r w:rsidRPr="000578ED">
              <w:rPr>
                <w:rFonts w:ascii="Exo" w:hAnsi="Exo" w:cs="Arial"/>
                <w:b/>
                <w:bCs/>
              </w:rPr>
              <w:t>Equipo de Frío</w:t>
            </w:r>
          </w:p>
          <w:p w14:paraId="4EBE1868" w14:textId="77777777" w:rsidR="000578ED" w:rsidRPr="00A21CB3" w:rsidRDefault="000578ED" w:rsidP="000578ED">
            <w:pPr>
              <w:spacing w:after="120"/>
              <w:jc w:val="both"/>
              <w:rPr>
                <w:rFonts w:ascii="Arial" w:hAnsi="Arial" w:cs="Arial"/>
              </w:rPr>
            </w:pPr>
            <w:r w:rsidRPr="00A21CB3">
              <w:rPr>
                <w:rFonts w:ascii="Exo" w:hAnsi="Exo" w:cs="Arial"/>
              </w:rPr>
              <w:t>Se emplea para determinar el punto de pour point de muestras de petróleo, y como parte del test de selección de Inhibidores de parafinas y asfáltenos.</w:t>
            </w:r>
          </w:p>
        </w:tc>
      </w:tr>
      <w:tr w:rsidR="000578ED" w:rsidRPr="006828CC" w14:paraId="3A0C587D" w14:textId="77777777" w:rsidTr="000578ED">
        <w:tc>
          <w:tcPr>
            <w:tcW w:w="10314" w:type="dxa"/>
            <w:shd w:val="clear" w:color="auto" w:fill="DEEAF6"/>
          </w:tcPr>
          <w:p w14:paraId="3FDA9136" w14:textId="77777777" w:rsidR="000578ED" w:rsidRPr="000578ED" w:rsidRDefault="000578ED" w:rsidP="000578ED">
            <w:pPr>
              <w:suppressAutoHyphens/>
              <w:spacing w:after="120"/>
              <w:jc w:val="both"/>
              <w:rPr>
                <w:rFonts w:ascii="Exo" w:hAnsi="Exo" w:cs="Arial"/>
                <w:b/>
                <w:bCs/>
              </w:rPr>
            </w:pPr>
            <w:r w:rsidRPr="000578ED">
              <w:rPr>
                <w:rFonts w:ascii="Exo" w:hAnsi="Exo" w:cs="Arial"/>
                <w:b/>
                <w:bCs/>
              </w:rPr>
              <w:t>Equipo para Evaluación de Espumantes</w:t>
            </w:r>
          </w:p>
          <w:p w14:paraId="3F01905F" w14:textId="77777777" w:rsidR="000578ED" w:rsidRPr="00A21CB3" w:rsidRDefault="000578ED" w:rsidP="000578ED">
            <w:pPr>
              <w:suppressAutoHyphens/>
              <w:spacing w:after="120"/>
              <w:jc w:val="both"/>
              <w:rPr>
                <w:rFonts w:ascii="Arial" w:hAnsi="Arial" w:cs="Arial"/>
                <w:u w:val="single"/>
              </w:rPr>
            </w:pPr>
            <w:r w:rsidRPr="00A21CB3">
              <w:rPr>
                <w:rFonts w:ascii="Exo" w:hAnsi="Exo" w:cs="Arial"/>
              </w:rPr>
              <w:t>Se emplea para evaluar productos espumantes y ruptores de espuma.</w:t>
            </w:r>
          </w:p>
        </w:tc>
      </w:tr>
      <w:tr w:rsidR="000578ED" w:rsidRPr="006828CC" w14:paraId="5A6995D8" w14:textId="77777777" w:rsidTr="000578ED">
        <w:tc>
          <w:tcPr>
            <w:tcW w:w="10314" w:type="dxa"/>
            <w:shd w:val="clear" w:color="auto" w:fill="auto"/>
          </w:tcPr>
          <w:p w14:paraId="06AB944C" w14:textId="77777777" w:rsidR="000578ED" w:rsidRPr="000578ED" w:rsidRDefault="000578ED" w:rsidP="000578ED">
            <w:pPr>
              <w:suppressAutoHyphens/>
              <w:spacing w:after="120"/>
              <w:jc w:val="both"/>
              <w:rPr>
                <w:rFonts w:ascii="Exo" w:hAnsi="Exo" w:cs="Arial"/>
                <w:b/>
                <w:bCs/>
                <w:color w:val="000000"/>
              </w:rPr>
            </w:pPr>
            <w:r w:rsidRPr="000578ED">
              <w:rPr>
                <w:rFonts w:ascii="Exo" w:hAnsi="Exo" w:cs="Arial"/>
                <w:b/>
                <w:bCs/>
                <w:color w:val="000000"/>
              </w:rPr>
              <w:t>Microscopio estereoscópico binocular</w:t>
            </w:r>
          </w:p>
          <w:p w14:paraId="7F64D5C3" w14:textId="77777777" w:rsidR="000578ED" w:rsidRPr="00A21CB3" w:rsidRDefault="000578ED" w:rsidP="000578ED">
            <w:pPr>
              <w:suppressAutoHyphens/>
              <w:spacing w:after="120"/>
              <w:jc w:val="both"/>
              <w:rPr>
                <w:rFonts w:ascii="Arial" w:hAnsi="Arial" w:cs="Arial"/>
                <w:u w:val="single"/>
              </w:rPr>
            </w:pPr>
            <w:r w:rsidRPr="00A21CB3">
              <w:rPr>
                <w:rFonts w:ascii="Exo" w:hAnsi="Exo" w:cs="Arial"/>
                <w:color w:val="000000"/>
              </w:rPr>
              <w:t>El mismo consta de un cámara digital, marca CarlZeiss, modelo AxioCam ERc5s, que permite tomar una imagen de la muestra analizada.</w:t>
            </w:r>
          </w:p>
        </w:tc>
      </w:tr>
      <w:tr w:rsidR="000578ED" w:rsidRPr="006828CC" w14:paraId="4B3BB45A" w14:textId="77777777" w:rsidTr="000578ED">
        <w:tc>
          <w:tcPr>
            <w:tcW w:w="10314" w:type="dxa"/>
            <w:shd w:val="clear" w:color="auto" w:fill="DEEAF6"/>
          </w:tcPr>
          <w:p w14:paraId="1FA670FD" w14:textId="76834836" w:rsidR="000578ED" w:rsidRPr="000578ED" w:rsidRDefault="000578ED" w:rsidP="000578ED">
            <w:pPr>
              <w:spacing w:after="120"/>
              <w:jc w:val="both"/>
              <w:rPr>
                <w:rFonts w:ascii="Exo" w:hAnsi="Exo" w:cs="Arial"/>
                <w:b/>
                <w:bCs/>
              </w:rPr>
            </w:pPr>
            <w:r w:rsidRPr="000578ED">
              <w:rPr>
                <w:rFonts w:ascii="Exo" w:hAnsi="Exo" w:cs="Arial"/>
                <w:b/>
                <w:bCs/>
              </w:rPr>
              <w:t>E</w:t>
            </w:r>
            <w:r>
              <w:rPr>
                <w:rFonts w:ascii="Exo" w:hAnsi="Exo" w:cs="Arial"/>
                <w:b/>
                <w:bCs/>
              </w:rPr>
              <w:t>q</w:t>
            </w:r>
            <w:r w:rsidRPr="000578ED">
              <w:rPr>
                <w:rFonts w:ascii="Exo" w:hAnsi="Exo" w:cs="Arial"/>
                <w:b/>
                <w:bCs/>
              </w:rPr>
              <w:t>uipos Handheld CK4 y Cordata</w:t>
            </w:r>
            <w:r w:rsidRPr="000578ED">
              <w:rPr>
                <w:rFonts w:ascii="Exo" w:hAnsi="Exo" w:cs="Arial"/>
                <w:b/>
                <w:bCs/>
                <w:vertAlign w:val="superscript"/>
              </w:rPr>
              <w:t>®</w:t>
            </w:r>
            <w:r w:rsidRPr="000578ED">
              <w:rPr>
                <w:rFonts w:ascii="Exo" w:hAnsi="Exo" w:cs="Arial"/>
                <w:b/>
                <w:bCs/>
              </w:rPr>
              <w:t xml:space="preserve"> Mate II</w:t>
            </w:r>
          </w:p>
          <w:p w14:paraId="4F495481" w14:textId="25762A04" w:rsidR="000578ED" w:rsidRPr="00A21CB3" w:rsidRDefault="000578ED" w:rsidP="000578ED">
            <w:pPr>
              <w:spacing w:after="120"/>
              <w:jc w:val="both"/>
              <w:rPr>
                <w:rFonts w:ascii="Arial" w:hAnsi="Arial" w:cs="Arial"/>
              </w:rPr>
            </w:pPr>
            <w:r w:rsidRPr="00A21CB3">
              <w:rPr>
                <w:rFonts w:ascii="Exo" w:hAnsi="Exo" w:cs="Arial"/>
              </w:rPr>
              <w:t>Se utilizan estos instrumentos para la medición de probetas del tipo de Resistencia de Polarización Lineal (LPR), Electro-resistivas convencionales (ER) y CorroTemp (Corrosión y temperatura).</w:t>
            </w:r>
          </w:p>
        </w:tc>
      </w:tr>
      <w:tr w:rsidR="000578ED" w:rsidRPr="006828CC" w14:paraId="74DF3D93" w14:textId="77777777" w:rsidTr="000578ED">
        <w:tc>
          <w:tcPr>
            <w:tcW w:w="10314" w:type="dxa"/>
            <w:shd w:val="clear" w:color="auto" w:fill="auto"/>
          </w:tcPr>
          <w:p w14:paraId="4C82B238" w14:textId="77777777" w:rsidR="000578ED" w:rsidRPr="000578ED" w:rsidRDefault="000578ED" w:rsidP="000578ED">
            <w:pPr>
              <w:spacing w:after="120"/>
              <w:rPr>
                <w:rFonts w:ascii="Exo" w:hAnsi="Exo" w:cs="Arial"/>
                <w:b/>
                <w:bCs/>
              </w:rPr>
            </w:pPr>
            <w:r w:rsidRPr="000578ED">
              <w:rPr>
                <w:rFonts w:ascii="Exo" w:hAnsi="Exo" w:cs="Arial"/>
                <w:b/>
                <w:bCs/>
              </w:rPr>
              <w:t>Checkmate</w:t>
            </w:r>
            <w:r w:rsidRPr="000578ED">
              <w:rPr>
                <w:rFonts w:ascii="Exo" w:hAnsi="Exo" w:cs="Arial"/>
                <w:b/>
                <w:bCs/>
                <w:vertAlign w:val="superscript"/>
              </w:rPr>
              <w:t>TM</w:t>
            </w:r>
          </w:p>
          <w:p w14:paraId="4CFBD9CC" w14:textId="77777777" w:rsidR="000578ED" w:rsidRPr="00A21CB3" w:rsidRDefault="000578ED" w:rsidP="000578ED">
            <w:pPr>
              <w:spacing w:after="120"/>
              <w:rPr>
                <w:rFonts w:ascii="Exo" w:hAnsi="Exo" w:cs="Arial"/>
              </w:rPr>
            </w:pPr>
            <w:r w:rsidRPr="00A21CB3">
              <w:rPr>
                <w:rFonts w:ascii="Exo" w:hAnsi="Exo" w:cs="Arial"/>
              </w:rPr>
              <w:t>Se utiliza para medir todas las probetas de corrosión Electro-resistivas convencionales (ER).</w:t>
            </w:r>
          </w:p>
        </w:tc>
      </w:tr>
      <w:tr w:rsidR="000578ED" w:rsidRPr="006828CC" w14:paraId="61291F17" w14:textId="77777777" w:rsidTr="000578ED">
        <w:tc>
          <w:tcPr>
            <w:tcW w:w="10314" w:type="dxa"/>
            <w:shd w:val="clear" w:color="auto" w:fill="DEEAF6"/>
          </w:tcPr>
          <w:p w14:paraId="334A21C5" w14:textId="77777777" w:rsidR="000578ED" w:rsidRPr="000578ED" w:rsidRDefault="000578ED" w:rsidP="000578ED">
            <w:pPr>
              <w:spacing w:after="120"/>
              <w:rPr>
                <w:rFonts w:ascii="Exo" w:hAnsi="Exo" w:cs="Arial"/>
                <w:b/>
                <w:bCs/>
              </w:rPr>
            </w:pPr>
            <w:r w:rsidRPr="000578ED">
              <w:rPr>
                <w:rFonts w:ascii="Exo" w:hAnsi="Exo" w:cs="Arial"/>
                <w:b/>
                <w:bCs/>
              </w:rPr>
              <w:t>Testing Loop</w:t>
            </w:r>
          </w:p>
          <w:p w14:paraId="3DFE55AA" w14:textId="3B9E12A2" w:rsidR="000578ED" w:rsidRPr="00A21CB3" w:rsidRDefault="000578ED" w:rsidP="000578ED">
            <w:pPr>
              <w:spacing w:after="120"/>
              <w:rPr>
                <w:rFonts w:ascii="Exo" w:hAnsi="Exo" w:cs="Arial"/>
              </w:rPr>
            </w:pPr>
            <w:r w:rsidRPr="00A21CB3">
              <w:rPr>
                <w:rFonts w:ascii="Exo" w:hAnsi="Exo" w:cs="Arial"/>
              </w:rPr>
              <w:t xml:space="preserve">Se emplea para la selección de inhibidores de parafinas y </w:t>
            </w:r>
            <w:r w:rsidR="003D64E0" w:rsidRPr="00A21CB3">
              <w:rPr>
                <w:rFonts w:ascii="Exo" w:hAnsi="Exo" w:cs="Arial"/>
              </w:rPr>
              <w:t>asfáltenos</w:t>
            </w:r>
            <w:r w:rsidRPr="00A21CB3">
              <w:rPr>
                <w:rFonts w:ascii="Exo" w:hAnsi="Exo" w:cs="Arial"/>
              </w:rPr>
              <w:t>.</w:t>
            </w:r>
          </w:p>
        </w:tc>
      </w:tr>
      <w:tr w:rsidR="000F5122" w:rsidRPr="006828CC" w14:paraId="7BE0A1D7" w14:textId="77777777" w:rsidTr="000578ED">
        <w:tc>
          <w:tcPr>
            <w:tcW w:w="10314" w:type="dxa"/>
            <w:shd w:val="clear" w:color="auto" w:fill="DEEAF6"/>
          </w:tcPr>
          <w:p w14:paraId="052FA447" w14:textId="77777777" w:rsidR="000F5122" w:rsidRDefault="000F5122" w:rsidP="000578ED">
            <w:pPr>
              <w:spacing w:after="120"/>
              <w:rPr>
                <w:rFonts w:ascii="Exo" w:hAnsi="Exo" w:cs="Arial"/>
                <w:b/>
                <w:bCs/>
              </w:rPr>
            </w:pPr>
            <w:r>
              <w:rPr>
                <w:rFonts w:ascii="Exo" w:hAnsi="Exo" w:cs="Arial"/>
                <w:b/>
                <w:bCs/>
              </w:rPr>
              <w:t>ATP</w:t>
            </w:r>
          </w:p>
          <w:p w14:paraId="59506286" w14:textId="664AE806" w:rsidR="000F5122" w:rsidRPr="009212ED" w:rsidRDefault="009212ED" w:rsidP="009212ED">
            <w:pPr>
              <w:spacing w:after="120"/>
              <w:jc w:val="both"/>
              <w:rPr>
                <w:rFonts w:ascii="Exo" w:hAnsi="Exo" w:cs="Arial"/>
              </w:rPr>
            </w:pPr>
            <w:r w:rsidRPr="009212ED">
              <w:rPr>
                <w:rFonts w:ascii="Exo" w:hAnsi="Exo" w:cs="Arial"/>
              </w:rPr>
              <w:t xml:space="preserve">Las pruebas </w:t>
            </w:r>
            <w:r>
              <w:rPr>
                <w:rFonts w:ascii="Exo" w:hAnsi="Exo" w:cs="Arial"/>
              </w:rPr>
              <w:t xml:space="preserve">de </w:t>
            </w:r>
            <w:r w:rsidRPr="009212ED">
              <w:rPr>
                <w:rFonts w:ascii="Exo" w:hAnsi="Exo" w:cs="Arial"/>
              </w:rPr>
              <w:t>ATP (trifosfato de adenosina) proporcionan resultados en segundos y son sensibles, cuantitativos, eficaces y simples.</w:t>
            </w:r>
            <w:r w:rsidR="001E0B1F">
              <w:rPr>
                <w:rFonts w:ascii="Exo" w:hAnsi="Exo" w:cs="Arial"/>
              </w:rPr>
              <w:t xml:space="preserve"> Son usados para cuantificación de microorganismos y bacterias. </w:t>
            </w:r>
          </w:p>
        </w:tc>
      </w:tr>
    </w:tbl>
    <w:p w14:paraId="019AA860" w14:textId="77777777" w:rsidR="004F1D75" w:rsidRDefault="004F1D75" w:rsidP="00807E73">
      <w:pPr>
        <w:jc w:val="both"/>
        <w:rPr>
          <w:rFonts w:ascii="Exo" w:hAnsi="Exo" w:cs="Arial"/>
          <w:sz w:val="24"/>
          <w:szCs w:val="24"/>
        </w:rPr>
      </w:pPr>
    </w:p>
    <w:p w14:paraId="253A1762" w14:textId="77777777" w:rsidR="008F7E9D" w:rsidRDefault="008F7E9D" w:rsidP="00807E73">
      <w:pPr>
        <w:jc w:val="both"/>
        <w:rPr>
          <w:rFonts w:ascii="Exo" w:hAnsi="Exo" w:cs="Arial"/>
          <w:sz w:val="24"/>
          <w:szCs w:val="24"/>
        </w:rPr>
      </w:pPr>
      <w:r w:rsidRPr="00807E73">
        <w:rPr>
          <w:rFonts w:ascii="Exo" w:hAnsi="Exo" w:cs="Arial"/>
          <w:sz w:val="24"/>
          <w:szCs w:val="24"/>
        </w:rPr>
        <w:t>Características de orden y seguridad:</w:t>
      </w:r>
    </w:p>
    <w:p w14:paraId="409FE065" w14:textId="77777777" w:rsidR="00807E73" w:rsidRPr="00807E73" w:rsidRDefault="00807E73" w:rsidP="00807E73">
      <w:pPr>
        <w:jc w:val="both"/>
        <w:rPr>
          <w:rFonts w:ascii="Exo" w:hAnsi="Exo" w:cs="Arial"/>
          <w:sz w:val="24"/>
          <w:szCs w:val="24"/>
        </w:rPr>
      </w:pPr>
    </w:p>
    <w:p w14:paraId="50706735" w14:textId="77777777" w:rsidR="008F7E9D" w:rsidRPr="00807E73" w:rsidRDefault="008F7E9D" w:rsidP="00074739">
      <w:pPr>
        <w:pStyle w:val="Prrafodelista"/>
        <w:numPr>
          <w:ilvl w:val="0"/>
          <w:numId w:val="4"/>
        </w:numPr>
        <w:spacing w:after="0" w:line="240" w:lineRule="auto"/>
        <w:ind w:left="426" w:hanging="426"/>
        <w:contextualSpacing w:val="0"/>
        <w:jc w:val="both"/>
        <w:rPr>
          <w:rFonts w:ascii="Exo" w:hAnsi="Exo" w:cs="Arial"/>
          <w:sz w:val="24"/>
          <w:szCs w:val="24"/>
        </w:rPr>
      </w:pPr>
      <w:r w:rsidRPr="00807E73">
        <w:rPr>
          <w:rFonts w:ascii="Exo" w:hAnsi="Exo" w:cs="Arial"/>
          <w:sz w:val="24"/>
          <w:szCs w:val="24"/>
        </w:rPr>
        <w:t>Instalación eléctrica antiexplosiva.</w:t>
      </w:r>
    </w:p>
    <w:p w14:paraId="03343C9E" w14:textId="77777777" w:rsidR="008F7E9D" w:rsidRPr="00807E73" w:rsidRDefault="008F7E9D" w:rsidP="00074739">
      <w:pPr>
        <w:pStyle w:val="Prrafodelista"/>
        <w:numPr>
          <w:ilvl w:val="0"/>
          <w:numId w:val="4"/>
        </w:numPr>
        <w:spacing w:after="0" w:line="240" w:lineRule="auto"/>
        <w:ind w:left="426" w:hanging="426"/>
        <w:contextualSpacing w:val="0"/>
        <w:jc w:val="both"/>
        <w:rPr>
          <w:rFonts w:ascii="Exo" w:hAnsi="Exo" w:cs="Arial"/>
          <w:sz w:val="24"/>
          <w:szCs w:val="24"/>
        </w:rPr>
      </w:pPr>
      <w:r w:rsidRPr="00807E73">
        <w:rPr>
          <w:rFonts w:ascii="Exo" w:hAnsi="Exo" w:cs="Arial"/>
          <w:sz w:val="24"/>
          <w:szCs w:val="24"/>
        </w:rPr>
        <w:t>Campana de aluminio.</w:t>
      </w:r>
    </w:p>
    <w:p w14:paraId="06061D25" w14:textId="77777777" w:rsidR="008F7E9D" w:rsidRPr="00807E73" w:rsidRDefault="008F7E9D" w:rsidP="00074739">
      <w:pPr>
        <w:pStyle w:val="Prrafodelista"/>
        <w:numPr>
          <w:ilvl w:val="0"/>
          <w:numId w:val="4"/>
        </w:numPr>
        <w:spacing w:after="0" w:line="240" w:lineRule="auto"/>
        <w:ind w:left="426" w:hanging="426"/>
        <w:contextualSpacing w:val="0"/>
        <w:jc w:val="both"/>
        <w:rPr>
          <w:rFonts w:ascii="Exo" w:hAnsi="Exo" w:cs="Arial"/>
          <w:sz w:val="24"/>
          <w:szCs w:val="24"/>
        </w:rPr>
      </w:pPr>
      <w:r w:rsidRPr="00807E73">
        <w:rPr>
          <w:rFonts w:ascii="Exo" w:hAnsi="Exo" w:cs="Arial"/>
          <w:sz w:val="24"/>
          <w:szCs w:val="24"/>
        </w:rPr>
        <w:t>Extractores de gases y vapores.</w:t>
      </w:r>
    </w:p>
    <w:p w14:paraId="3398BA35" w14:textId="77777777" w:rsidR="008F7E9D" w:rsidRPr="00807E73" w:rsidRDefault="008F7E9D" w:rsidP="00074739">
      <w:pPr>
        <w:pStyle w:val="Prrafodelista"/>
        <w:numPr>
          <w:ilvl w:val="0"/>
          <w:numId w:val="4"/>
        </w:numPr>
        <w:spacing w:after="0" w:line="240" w:lineRule="auto"/>
        <w:ind w:left="426" w:hanging="426"/>
        <w:contextualSpacing w:val="0"/>
        <w:jc w:val="both"/>
        <w:rPr>
          <w:rFonts w:ascii="Exo" w:hAnsi="Exo" w:cs="Arial"/>
          <w:sz w:val="24"/>
          <w:szCs w:val="24"/>
        </w:rPr>
      </w:pPr>
      <w:r w:rsidRPr="00807E73">
        <w:rPr>
          <w:rFonts w:ascii="Exo" w:hAnsi="Exo" w:cs="Arial"/>
          <w:sz w:val="24"/>
          <w:szCs w:val="24"/>
        </w:rPr>
        <w:t>Salidas de emergencia.</w:t>
      </w:r>
    </w:p>
    <w:p w14:paraId="052C62B5" w14:textId="77777777" w:rsidR="008F7E9D" w:rsidRPr="00807E73" w:rsidRDefault="008F7E9D" w:rsidP="00074739">
      <w:pPr>
        <w:pStyle w:val="Prrafodelista"/>
        <w:numPr>
          <w:ilvl w:val="0"/>
          <w:numId w:val="4"/>
        </w:numPr>
        <w:spacing w:after="0" w:line="240" w:lineRule="auto"/>
        <w:ind w:left="425" w:hanging="425"/>
        <w:contextualSpacing w:val="0"/>
        <w:jc w:val="both"/>
        <w:rPr>
          <w:rFonts w:ascii="Exo" w:hAnsi="Exo" w:cs="Arial"/>
          <w:sz w:val="24"/>
          <w:szCs w:val="24"/>
        </w:rPr>
      </w:pPr>
      <w:r w:rsidRPr="00807E73">
        <w:rPr>
          <w:rFonts w:ascii="Exo" w:hAnsi="Exo" w:cs="Arial"/>
          <w:sz w:val="24"/>
          <w:szCs w:val="24"/>
        </w:rPr>
        <w:t>Clasificación e identificación de productos químicos de acuerdo con sus características y familias químicas.</w:t>
      </w:r>
    </w:p>
    <w:p w14:paraId="12D36DB8" w14:textId="371F42DA" w:rsidR="008F7E9D" w:rsidRDefault="00AC4714" w:rsidP="00074739">
      <w:pPr>
        <w:pStyle w:val="Prrafodelista"/>
        <w:numPr>
          <w:ilvl w:val="0"/>
          <w:numId w:val="4"/>
        </w:numPr>
        <w:spacing w:after="0" w:line="240" w:lineRule="auto"/>
        <w:contextualSpacing w:val="0"/>
        <w:jc w:val="both"/>
        <w:rPr>
          <w:rFonts w:ascii="Exo" w:hAnsi="Exo" w:cs="Arial"/>
          <w:sz w:val="24"/>
          <w:szCs w:val="24"/>
        </w:rPr>
      </w:pPr>
      <w:r w:rsidRPr="00807E73">
        <w:rPr>
          <w:rFonts w:ascii="Exo" w:hAnsi="Exo" w:cs="Arial"/>
          <w:sz w:val="24"/>
          <w:szCs w:val="24"/>
        </w:rPr>
        <w:t>P</w:t>
      </w:r>
      <w:r w:rsidR="00224300">
        <w:rPr>
          <w:rFonts w:ascii="Exo" w:hAnsi="Exo" w:cs="Arial"/>
          <w:sz w:val="24"/>
          <w:szCs w:val="24"/>
        </w:rPr>
        <w:t>ECOM</w:t>
      </w:r>
      <w:r w:rsidRPr="00807E73">
        <w:rPr>
          <w:rFonts w:ascii="Exo" w:hAnsi="Exo" w:cs="Arial"/>
          <w:sz w:val="24"/>
          <w:szCs w:val="24"/>
        </w:rPr>
        <w:t xml:space="preserve"> se</w:t>
      </w:r>
      <w:r w:rsidR="008F7E9D" w:rsidRPr="00807E73">
        <w:rPr>
          <w:rFonts w:ascii="Exo" w:hAnsi="Exo" w:cs="Arial"/>
          <w:sz w:val="24"/>
          <w:szCs w:val="24"/>
        </w:rPr>
        <w:t xml:space="preserve"> cuenta con la habilitación por parte del RENPRE y se encuentra a disposición el listado de drogas e insumos involucrados en los ensayos de monitoreo.</w:t>
      </w:r>
    </w:p>
    <w:p w14:paraId="5424F144" w14:textId="77777777" w:rsidR="00807E73" w:rsidRPr="00807E73" w:rsidRDefault="00807E73" w:rsidP="00807E73">
      <w:pPr>
        <w:pStyle w:val="Prrafodelista"/>
        <w:spacing w:after="0" w:line="240" w:lineRule="auto"/>
        <w:ind w:left="360"/>
        <w:contextualSpacing w:val="0"/>
        <w:jc w:val="both"/>
        <w:rPr>
          <w:rFonts w:ascii="Exo" w:hAnsi="Exo" w:cs="Arial"/>
          <w:sz w:val="24"/>
          <w:szCs w:val="24"/>
        </w:rPr>
      </w:pPr>
    </w:p>
    <w:p w14:paraId="28488F7D" w14:textId="6FB36AA7" w:rsidR="008F7E9D" w:rsidRPr="00807E73" w:rsidRDefault="008F7E9D" w:rsidP="00807E73">
      <w:pPr>
        <w:jc w:val="both"/>
        <w:rPr>
          <w:rFonts w:ascii="Exo" w:hAnsi="Exo" w:cs="Arial"/>
          <w:sz w:val="24"/>
          <w:szCs w:val="24"/>
        </w:rPr>
      </w:pPr>
      <w:r w:rsidRPr="00807E73">
        <w:rPr>
          <w:rFonts w:ascii="Exo" w:hAnsi="Exo" w:cs="Arial"/>
          <w:sz w:val="24"/>
          <w:szCs w:val="24"/>
        </w:rPr>
        <w:t xml:space="preserve">En el caso que así se requiera, </w:t>
      </w:r>
      <w:r w:rsidR="00AC4714" w:rsidRPr="00807E73">
        <w:rPr>
          <w:rFonts w:ascii="Exo" w:hAnsi="Exo" w:cs="Arial"/>
          <w:sz w:val="24"/>
          <w:szCs w:val="24"/>
        </w:rPr>
        <w:t>P</w:t>
      </w:r>
      <w:r w:rsidR="00224300">
        <w:rPr>
          <w:rFonts w:ascii="Exo" w:hAnsi="Exo" w:cs="Arial"/>
          <w:sz w:val="24"/>
          <w:szCs w:val="24"/>
        </w:rPr>
        <w:t>ECOM</w:t>
      </w:r>
      <w:r w:rsidRPr="00807E73">
        <w:rPr>
          <w:rFonts w:ascii="Exo" w:hAnsi="Exo" w:cs="Arial"/>
          <w:sz w:val="24"/>
          <w:szCs w:val="24"/>
        </w:rPr>
        <w:t xml:space="preserve"> pone a disposición la provisión de equipamiento Cosasco para el monitoreo de corrosión interna en superficie, incluyendo Sondas Corrosimétricas Resistivas y de Resistencia de Polarización Lineal, Cuponeras Retráctiles, Cupones de Peso con garantía de calidad (pre- pesados y con aisladores incluidos), Handhelds y Herramientas especiales de extracción. Todos estos elementos están disponibles y se pueden cotizar a pedido.</w:t>
      </w:r>
    </w:p>
    <w:p w14:paraId="02B57F09" w14:textId="77777777" w:rsidR="008F7E9D" w:rsidRPr="008F7E9D" w:rsidRDefault="008F7E9D" w:rsidP="008F7E9D">
      <w:pPr>
        <w:rPr>
          <w:rFonts w:ascii="Arial" w:hAnsi="Arial" w:cs="Arial"/>
          <w:sz w:val="24"/>
          <w:szCs w:val="24"/>
        </w:rPr>
      </w:pPr>
    </w:p>
    <w:p w14:paraId="07D740D5" w14:textId="77777777" w:rsidR="008F7E9D" w:rsidRPr="003D64E0" w:rsidRDefault="008F7E9D" w:rsidP="00584108">
      <w:pPr>
        <w:pStyle w:val="Ttulo2"/>
        <w:jc w:val="both"/>
        <w:rPr>
          <w:rFonts w:cs="Arial"/>
          <w:b/>
          <w:color w:val="002060"/>
          <w:sz w:val="24"/>
          <w:szCs w:val="24"/>
        </w:rPr>
      </w:pPr>
      <w:bookmarkStart w:id="19" w:name="_Toc31096251"/>
      <w:bookmarkStart w:id="20" w:name="_Toc113875589"/>
      <w:bookmarkStart w:id="21" w:name="_Toc113875849"/>
      <w:bookmarkStart w:id="22" w:name="_Toc115904972"/>
      <w:bookmarkStart w:id="23" w:name="_Toc122644771"/>
      <w:bookmarkStart w:id="24" w:name="_Toc122644822"/>
      <w:bookmarkStart w:id="25" w:name="_Toc122644990"/>
      <w:bookmarkStart w:id="26" w:name="_Toc122645883"/>
      <w:bookmarkStart w:id="27" w:name="_Toc122646203"/>
      <w:bookmarkStart w:id="28" w:name="_Toc126583143"/>
      <w:bookmarkStart w:id="29" w:name="_Toc128390197"/>
      <w:bookmarkStart w:id="30" w:name="_Toc128391915"/>
      <w:bookmarkStart w:id="31" w:name="_Toc136337785"/>
      <w:bookmarkStart w:id="32" w:name="_Toc136338321"/>
      <w:r w:rsidRPr="003D64E0">
        <w:rPr>
          <w:rFonts w:cs="Arial"/>
          <w:b/>
          <w:color w:val="002060"/>
          <w:sz w:val="24"/>
          <w:szCs w:val="24"/>
        </w:rPr>
        <w:lastRenderedPageBreak/>
        <w:t>Laboratorio de Investigación y Desarrollo</w:t>
      </w:r>
      <w:bookmarkEnd w:id="19"/>
      <w:bookmarkEnd w:id="20"/>
      <w:bookmarkEnd w:id="21"/>
      <w:bookmarkEnd w:id="22"/>
      <w:bookmarkEnd w:id="23"/>
      <w:bookmarkEnd w:id="24"/>
      <w:bookmarkEnd w:id="25"/>
      <w:bookmarkEnd w:id="26"/>
      <w:bookmarkEnd w:id="27"/>
      <w:bookmarkEnd w:id="28"/>
      <w:bookmarkEnd w:id="29"/>
      <w:bookmarkEnd w:id="30"/>
      <w:bookmarkEnd w:id="31"/>
      <w:bookmarkEnd w:id="32"/>
    </w:p>
    <w:p w14:paraId="67DEE693" w14:textId="77777777" w:rsidR="00584108" w:rsidRPr="00584108" w:rsidRDefault="00584108" w:rsidP="00584108">
      <w:pPr>
        <w:rPr>
          <w:lang w:val="x-none" w:eastAsia="x-none"/>
        </w:rPr>
      </w:pPr>
    </w:p>
    <w:p w14:paraId="6D4072E7" w14:textId="14D41213" w:rsidR="008F7E9D" w:rsidRDefault="00AC4714" w:rsidP="00584108">
      <w:pPr>
        <w:jc w:val="both"/>
        <w:rPr>
          <w:rFonts w:ascii="Exo" w:hAnsi="Exo" w:cs="Arial"/>
          <w:sz w:val="24"/>
          <w:szCs w:val="24"/>
        </w:rPr>
      </w:pPr>
      <w:r w:rsidRPr="00584108">
        <w:rPr>
          <w:rFonts w:ascii="Exo" w:hAnsi="Exo" w:cs="Arial"/>
          <w:sz w:val="24"/>
          <w:szCs w:val="24"/>
        </w:rPr>
        <w:t>P</w:t>
      </w:r>
      <w:r w:rsidR="003A7D8B">
        <w:rPr>
          <w:rFonts w:ascii="Exo" w:hAnsi="Exo" w:cs="Arial"/>
          <w:sz w:val="24"/>
          <w:szCs w:val="24"/>
        </w:rPr>
        <w:t>ECOM</w:t>
      </w:r>
      <w:r w:rsidR="008F7E9D" w:rsidRPr="00584108">
        <w:rPr>
          <w:rFonts w:ascii="Exo" w:hAnsi="Exo" w:cs="Arial"/>
          <w:sz w:val="24"/>
          <w:szCs w:val="24"/>
        </w:rPr>
        <w:t xml:space="preserve"> cuenta con soporte técnico propio en el campo de aplicación de tratamientos químicos, basado en más de 60 años de experiencia en la Industria Petrolera.</w:t>
      </w:r>
    </w:p>
    <w:p w14:paraId="5C84ECD8" w14:textId="77777777" w:rsidR="00584108" w:rsidRPr="00584108" w:rsidRDefault="00584108" w:rsidP="00584108">
      <w:pPr>
        <w:jc w:val="both"/>
        <w:rPr>
          <w:rFonts w:ascii="Exo" w:hAnsi="Exo" w:cs="Arial"/>
          <w:sz w:val="24"/>
          <w:szCs w:val="24"/>
        </w:rPr>
      </w:pPr>
    </w:p>
    <w:p w14:paraId="727F0E15" w14:textId="77777777" w:rsidR="008F7E9D" w:rsidRDefault="008F7E9D" w:rsidP="00584108">
      <w:pPr>
        <w:jc w:val="both"/>
        <w:rPr>
          <w:rFonts w:ascii="Exo" w:hAnsi="Exo" w:cs="Arial"/>
          <w:sz w:val="24"/>
          <w:szCs w:val="24"/>
        </w:rPr>
      </w:pPr>
      <w:r w:rsidRPr="00584108">
        <w:rPr>
          <w:rFonts w:ascii="Exo" w:hAnsi="Exo" w:cs="Arial"/>
          <w:sz w:val="24"/>
          <w:szCs w:val="24"/>
        </w:rPr>
        <w:t>Además del personal operativo y técnico disponible en la Sucursal para la r</w:t>
      </w:r>
      <w:r w:rsidR="002C4184" w:rsidRPr="00584108">
        <w:rPr>
          <w:rFonts w:ascii="Exo" w:hAnsi="Exo" w:cs="Arial"/>
          <w:sz w:val="24"/>
          <w:szCs w:val="24"/>
        </w:rPr>
        <w:t>ealización de este servicio,</w:t>
      </w:r>
      <w:r w:rsidRPr="00584108">
        <w:rPr>
          <w:rFonts w:ascii="Exo" w:hAnsi="Exo" w:cs="Arial"/>
          <w:sz w:val="24"/>
          <w:szCs w:val="24"/>
        </w:rPr>
        <w:t xml:space="preserve"> posee su propio Laboratorio de Investigación y Desarrollo, conocido popularmente como “Laboratorio Florida”, ubicado en Villa Martelli, Provincia de Buenos Aires.</w:t>
      </w:r>
    </w:p>
    <w:p w14:paraId="0F4C1FE3" w14:textId="77777777" w:rsidR="00584108" w:rsidRPr="00584108" w:rsidRDefault="00584108" w:rsidP="00584108">
      <w:pPr>
        <w:jc w:val="both"/>
        <w:rPr>
          <w:rFonts w:ascii="Exo" w:hAnsi="Exo" w:cs="Arial"/>
          <w:sz w:val="24"/>
          <w:szCs w:val="24"/>
        </w:rPr>
      </w:pPr>
    </w:p>
    <w:p w14:paraId="766FFC70" w14:textId="77777777" w:rsidR="008F7E9D" w:rsidRDefault="008F7E9D" w:rsidP="00584108">
      <w:pPr>
        <w:jc w:val="both"/>
        <w:rPr>
          <w:rFonts w:ascii="Exo" w:hAnsi="Exo" w:cs="Arial"/>
          <w:sz w:val="24"/>
          <w:szCs w:val="24"/>
        </w:rPr>
      </w:pPr>
      <w:r w:rsidRPr="00584108">
        <w:rPr>
          <w:rFonts w:ascii="Exo" w:hAnsi="Exo" w:cs="Arial"/>
          <w:sz w:val="24"/>
          <w:szCs w:val="24"/>
        </w:rPr>
        <w:t>El Laboratorio de I+D cuenta con un staff multidisciplinario permanente, integrado por profesionales en áreas técnicas de ingeniería y química.</w:t>
      </w:r>
    </w:p>
    <w:p w14:paraId="41343EA3" w14:textId="77777777" w:rsidR="00584108" w:rsidRPr="00584108" w:rsidRDefault="00584108" w:rsidP="00584108">
      <w:pPr>
        <w:jc w:val="both"/>
        <w:rPr>
          <w:rFonts w:ascii="Exo" w:hAnsi="Exo" w:cs="Arial"/>
          <w:sz w:val="24"/>
          <w:szCs w:val="24"/>
        </w:rPr>
      </w:pPr>
    </w:p>
    <w:p w14:paraId="0C53C710" w14:textId="77777777" w:rsidR="008F7E9D" w:rsidRDefault="008F7E9D" w:rsidP="00584108">
      <w:pPr>
        <w:jc w:val="both"/>
        <w:rPr>
          <w:rFonts w:ascii="Exo" w:hAnsi="Exo" w:cs="Arial"/>
          <w:sz w:val="24"/>
          <w:szCs w:val="24"/>
        </w:rPr>
      </w:pPr>
      <w:r w:rsidRPr="00584108">
        <w:rPr>
          <w:rFonts w:ascii="Exo" w:hAnsi="Exo" w:cs="Arial"/>
          <w:sz w:val="24"/>
          <w:szCs w:val="24"/>
          <w:lang w:val="es-ES_tradnl"/>
        </w:rPr>
        <w:t>Dentro</w:t>
      </w:r>
      <w:r w:rsidRPr="00584108">
        <w:rPr>
          <w:rFonts w:ascii="Exo" w:hAnsi="Exo" w:cs="Arial"/>
          <w:sz w:val="24"/>
          <w:szCs w:val="24"/>
        </w:rPr>
        <w:t xml:space="preserve"> del equipamiento que posee el Laboratorio de I+D, disponible para la realización de los ensayos adecuados para satisfacer las necesidades de sus clientes, puede destacarse lo siguiente:</w:t>
      </w:r>
    </w:p>
    <w:p w14:paraId="05086E1C" w14:textId="77777777" w:rsidR="00944F41" w:rsidRDefault="00944F41" w:rsidP="00584108">
      <w:pPr>
        <w:jc w:val="both"/>
        <w:rPr>
          <w:rFonts w:ascii="Exo" w:hAnsi="Exo" w:cs="Arial"/>
          <w:sz w:val="24"/>
          <w:szCs w:val="24"/>
        </w:rPr>
      </w:pPr>
    </w:p>
    <w:p w14:paraId="2F74CB9D" w14:textId="7EB257F2" w:rsidR="00944F41" w:rsidRPr="00944F41" w:rsidRDefault="00944F41" w:rsidP="000578ED">
      <w:pPr>
        <w:pStyle w:val="Descripcin"/>
        <w:spacing w:after="120"/>
        <w:jc w:val="center"/>
        <w:rPr>
          <w:rFonts w:ascii="Exo" w:hAnsi="Exo" w:cs="Arial"/>
          <w:b w:val="0"/>
          <w:bCs w:val="0"/>
          <w:sz w:val="24"/>
          <w:szCs w:val="24"/>
        </w:rPr>
      </w:pPr>
      <w:r w:rsidRPr="003D64E0">
        <w:rPr>
          <w:rFonts w:ascii="Exo" w:hAnsi="Exo"/>
          <w:b w:val="0"/>
          <w:bCs w:val="0"/>
        </w:rPr>
        <w:t xml:space="preserve">Tabla </w:t>
      </w:r>
      <w:r w:rsidRPr="003D64E0">
        <w:rPr>
          <w:rFonts w:ascii="Exo" w:hAnsi="Exo"/>
          <w:b w:val="0"/>
          <w:bCs w:val="0"/>
        </w:rPr>
        <w:fldChar w:fldCharType="begin"/>
      </w:r>
      <w:r w:rsidRPr="003D64E0">
        <w:rPr>
          <w:rFonts w:ascii="Exo" w:hAnsi="Exo"/>
          <w:b w:val="0"/>
          <w:bCs w:val="0"/>
        </w:rPr>
        <w:instrText xml:space="preserve"> SEQ Tabla \* ARABIC </w:instrText>
      </w:r>
      <w:r w:rsidRPr="003D64E0">
        <w:rPr>
          <w:rFonts w:ascii="Exo" w:hAnsi="Exo"/>
          <w:b w:val="0"/>
          <w:bCs w:val="0"/>
        </w:rPr>
        <w:fldChar w:fldCharType="separate"/>
      </w:r>
      <w:r w:rsidR="00A922F8">
        <w:rPr>
          <w:rFonts w:ascii="Exo" w:hAnsi="Exo"/>
          <w:b w:val="0"/>
          <w:bCs w:val="0"/>
          <w:noProof/>
        </w:rPr>
        <w:t>2</w:t>
      </w:r>
      <w:r w:rsidRPr="003D64E0">
        <w:rPr>
          <w:rFonts w:ascii="Exo" w:hAnsi="Exo"/>
          <w:b w:val="0"/>
          <w:bCs w:val="0"/>
        </w:rPr>
        <w:fldChar w:fldCharType="end"/>
      </w:r>
      <w:r w:rsidRPr="003D64E0">
        <w:rPr>
          <w:rFonts w:ascii="Exo" w:hAnsi="Exo"/>
          <w:b w:val="0"/>
          <w:bCs w:val="0"/>
        </w:rPr>
        <w:t>. Equipos disponibles en Laboratorio I+D</w:t>
      </w:r>
    </w:p>
    <w:tbl>
      <w:tblPr>
        <w:tblW w:w="0" w:type="auto"/>
        <w:tblBorders>
          <w:top w:val="single" w:sz="2" w:space="0" w:color="95B3D7"/>
          <w:bottom w:val="single" w:sz="2" w:space="0" w:color="95B3D7"/>
          <w:insideH w:val="single" w:sz="2" w:space="0" w:color="95B3D7"/>
          <w:insideV w:val="single" w:sz="2" w:space="0" w:color="95B3D7"/>
        </w:tblBorders>
        <w:tblLook w:val="04A0" w:firstRow="1" w:lastRow="0" w:firstColumn="1" w:lastColumn="0" w:noHBand="0" w:noVBand="1"/>
      </w:tblPr>
      <w:tblGrid>
        <w:gridCol w:w="10206"/>
      </w:tblGrid>
      <w:tr w:rsidR="000578ED" w:rsidRPr="00F71389" w14:paraId="4EBC0B9B" w14:textId="77777777" w:rsidTr="000578ED">
        <w:tc>
          <w:tcPr>
            <w:tcW w:w="10314" w:type="dxa"/>
            <w:tcBorders>
              <w:top w:val="nil"/>
              <w:bottom w:val="single" w:sz="12" w:space="0" w:color="95B3D7"/>
              <w:right w:val="nil"/>
            </w:tcBorders>
            <w:shd w:val="clear" w:color="auto" w:fill="002060"/>
            <w:vAlign w:val="center"/>
          </w:tcPr>
          <w:p w14:paraId="2EB41CA7" w14:textId="77777777" w:rsidR="000578ED" w:rsidRPr="004F1D75" w:rsidRDefault="000578ED" w:rsidP="000578ED">
            <w:pPr>
              <w:spacing w:before="120" w:after="120"/>
              <w:jc w:val="center"/>
              <w:rPr>
                <w:rFonts w:ascii="Exo" w:hAnsi="Exo" w:cs="Arial"/>
                <w:b/>
                <w:bCs/>
              </w:rPr>
            </w:pPr>
            <w:r w:rsidRPr="004F1D75">
              <w:rPr>
                <w:rFonts w:ascii="Exo" w:hAnsi="Exo" w:cs="Arial"/>
                <w:b/>
                <w:bCs/>
              </w:rPr>
              <w:t>Equipo</w:t>
            </w:r>
          </w:p>
        </w:tc>
      </w:tr>
      <w:tr w:rsidR="000578ED" w:rsidRPr="00F71389" w14:paraId="093147B6" w14:textId="77777777" w:rsidTr="000578ED">
        <w:tc>
          <w:tcPr>
            <w:tcW w:w="10314" w:type="dxa"/>
            <w:tcBorders>
              <w:top w:val="nil"/>
              <w:bottom w:val="single" w:sz="12" w:space="0" w:color="95B3D7"/>
              <w:right w:val="nil"/>
            </w:tcBorders>
            <w:shd w:val="clear" w:color="auto" w:fill="FFFFFF"/>
          </w:tcPr>
          <w:p w14:paraId="1F162A74" w14:textId="77777777" w:rsidR="000578ED" w:rsidRPr="000578ED" w:rsidRDefault="000578ED" w:rsidP="000578ED">
            <w:pPr>
              <w:spacing w:after="120"/>
              <w:rPr>
                <w:rFonts w:ascii="Exo" w:hAnsi="Exo" w:cs="Arial"/>
                <w:b/>
                <w:bCs/>
              </w:rPr>
            </w:pPr>
            <w:r w:rsidRPr="000578ED">
              <w:rPr>
                <w:rFonts w:ascii="Exo" w:hAnsi="Exo" w:cs="Arial"/>
                <w:b/>
                <w:bCs/>
              </w:rPr>
              <w:t>Sparge Beaker</w:t>
            </w:r>
          </w:p>
          <w:p w14:paraId="30676242" w14:textId="77777777" w:rsidR="000578ED" w:rsidRPr="004F1D75" w:rsidRDefault="000578ED" w:rsidP="000578ED">
            <w:pPr>
              <w:spacing w:after="120"/>
              <w:jc w:val="both"/>
              <w:rPr>
                <w:rFonts w:ascii="Arial" w:hAnsi="Arial" w:cs="Arial"/>
              </w:rPr>
            </w:pPr>
            <w:r w:rsidRPr="004F1D75">
              <w:rPr>
                <w:rFonts w:ascii="Exo" w:hAnsi="Exo" w:cs="Arial"/>
              </w:rPr>
              <w:t>Equipo empleado para la evaluación de Inhibidores de Corrosión en condiciones dinámicas con gases corrosivos como CO</w:t>
            </w:r>
            <w:r w:rsidRPr="004F1D75">
              <w:rPr>
                <w:rFonts w:ascii="Exo" w:hAnsi="Exo" w:cs="Arial"/>
                <w:vertAlign w:val="subscript"/>
              </w:rPr>
              <w:t>2</w:t>
            </w:r>
            <w:r w:rsidRPr="004F1D75">
              <w:rPr>
                <w:rFonts w:ascii="Exo" w:hAnsi="Exo" w:cs="Arial"/>
              </w:rPr>
              <w:t xml:space="preserve"> y H</w:t>
            </w:r>
            <w:r w:rsidRPr="004F1D75">
              <w:rPr>
                <w:rFonts w:ascii="Exo" w:hAnsi="Exo" w:cs="Arial"/>
                <w:vertAlign w:val="subscript"/>
              </w:rPr>
              <w:t>2</w:t>
            </w:r>
            <w:r w:rsidRPr="004F1D75">
              <w:rPr>
                <w:rFonts w:ascii="Exo" w:hAnsi="Exo" w:cs="Arial"/>
              </w:rPr>
              <w:t>S. Las velocidades de corrosión se miden con probetas de resistencia de polarización lineal (LPR) Corrater</w:t>
            </w:r>
            <w:r w:rsidRPr="004F1D75">
              <w:rPr>
                <w:rFonts w:ascii="Exo" w:hAnsi="Exo" w:cs="Arial"/>
                <w:vertAlign w:val="superscript"/>
              </w:rPr>
              <w:t>®</w:t>
            </w:r>
            <w:r w:rsidRPr="004F1D75">
              <w:rPr>
                <w:rFonts w:ascii="Exo" w:hAnsi="Exo" w:cs="Arial"/>
              </w:rPr>
              <w:t xml:space="preserve"> de Cosasco.</w:t>
            </w:r>
          </w:p>
        </w:tc>
      </w:tr>
      <w:tr w:rsidR="000578ED" w:rsidRPr="00F71389" w14:paraId="78EADF16" w14:textId="77777777" w:rsidTr="000578ED">
        <w:tc>
          <w:tcPr>
            <w:tcW w:w="10314" w:type="dxa"/>
            <w:shd w:val="clear" w:color="auto" w:fill="DBE5F1"/>
          </w:tcPr>
          <w:p w14:paraId="4298BA67" w14:textId="77777777" w:rsidR="000578ED" w:rsidRPr="000578ED" w:rsidRDefault="000578ED" w:rsidP="000578ED">
            <w:pPr>
              <w:spacing w:after="120"/>
              <w:rPr>
                <w:rFonts w:ascii="Exo" w:hAnsi="Exo" w:cs="Arial"/>
                <w:b/>
                <w:bCs/>
              </w:rPr>
            </w:pPr>
            <w:r w:rsidRPr="000578ED">
              <w:rPr>
                <w:rFonts w:ascii="Exo" w:hAnsi="Exo" w:cs="Arial"/>
                <w:b/>
                <w:bCs/>
              </w:rPr>
              <w:t>Reactores de Celda</w:t>
            </w:r>
          </w:p>
          <w:p w14:paraId="7833DE7A" w14:textId="77777777" w:rsidR="000578ED" w:rsidRPr="004F1D75" w:rsidRDefault="000578ED" w:rsidP="000578ED">
            <w:pPr>
              <w:spacing w:after="120"/>
              <w:jc w:val="both"/>
              <w:rPr>
                <w:rFonts w:ascii="Arial" w:hAnsi="Arial" w:cs="Arial"/>
              </w:rPr>
            </w:pPr>
            <w:r w:rsidRPr="004F1D75">
              <w:rPr>
                <w:rFonts w:ascii="Exo" w:hAnsi="Exo" w:cs="Arial"/>
              </w:rPr>
              <w:t>Se emplean para evaluar la estabilidad y eficiencia de Inhibidores de Incrustaciones en condiciones de alta temperatura y alta presión (HTHP).</w:t>
            </w:r>
          </w:p>
        </w:tc>
      </w:tr>
      <w:tr w:rsidR="000578ED" w:rsidRPr="00F71389" w14:paraId="646F5435" w14:textId="77777777" w:rsidTr="000578ED">
        <w:tc>
          <w:tcPr>
            <w:tcW w:w="10314" w:type="dxa"/>
            <w:shd w:val="clear" w:color="auto" w:fill="auto"/>
          </w:tcPr>
          <w:p w14:paraId="657D3711" w14:textId="77777777" w:rsidR="000578ED" w:rsidRPr="000578ED" w:rsidRDefault="000578ED" w:rsidP="000578ED">
            <w:pPr>
              <w:spacing w:after="120"/>
              <w:rPr>
                <w:rFonts w:ascii="Exo" w:hAnsi="Exo" w:cs="Arial"/>
                <w:b/>
                <w:bCs/>
              </w:rPr>
            </w:pPr>
            <w:r w:rsidRPr="000578ED">
              <w:rPr>
                <w:rFonts w:ascii="Exo" w:hAnsi="Exo" w:cs="Arial"/>
                <w:b/>
                <w:bCs/>
              </w:rPr>
              <w:t>Sulfide Test</w:t>
            </w:r>
          </w:p>
          <w:p w14:paraId="0FB66C8F" w14:textId="77777777" w:rsidR="000578ED" w:rsidRPr="004F1D75" w:rsidRDefault="000578ED" w:rsidP="000578ED">
            <w:pPr>
              <w:spacing w:after="120"/>
              <w:rPr>
                <w:rFonts w:ascii="Arial" w:hAnsi="Arial" w:cs="Arial"/>
              </w:rPr>
            </w:pPr>
            <w:r w:rsidRPr="004F1D75">
              <w:rPr>
                <w:rFonts w:ascii="Exo" w:hAnsi="Exo" w:cs="Arial"/>
              </w:rPr>
              <w:t>Se utiliza para evaluar secuestrantes de H</w:t>
            </w:r>
            <w:r w:rsidRPr="004F1D75">
              <w:rPr>
                <w:rFonts w:ascii="Exo" w:hAnsi="Exo" w:cs="Arial"/>
                <w:vertAlign w:val="subscript"/>
              </w:rPr>
              <w:t>2</w:t>
            </w:r>
            <w:r w:rsidRPr="004F1D75">
              <w:rPr>
                <w:rFonts w:ascii="Exo" w:hAnsi="Exo" w:cs="Arial"/>
              </w:rPr>
              <w:t>S en fase gaseosa.</w:t>
            </w:r>
          </w:p>
        </w:tc>
      </w:tr>
      <w:tr w:rsidR="000578ED" w:rsidRPr="00F71389" w14:paraId="5483ADCA" w14:textId="77777777" w:rsidTr="000578ED">
        <w:tc>
          <w:tcPr>
            <w:tcW w:w="10314" w:type="dxa"/>
            <w:shd w:val="clear" w:color="auto" w:fill="DBE5F1"/>
          </w:tcPr>
          <w:p w14:paraId="1DFE602E" w14:textId="77777777" w:rsidR="000578ED" w:rsidRPr="000578ED" w:rsidRDefault="000578ED" w:rsidP="000578ED">
            <w:pPr>
              <w:spacing w:after="120"/>
              <w:rPr>
                <w:rFonts w:ascii="Exo" w:hAnsi="Exo" w:cs="Arial"/>
                <w:b/>
                <w:bCs/>
              </w:rPr>
            </w:pPr>
            <w:r w:rsidRPr="000578ED">
              <w:rPr>
                <w:rFonts w:ascii="Exo" w:hAnsi="Exo" w:cs="Arial"/>
                <w:b/>
                <w:bCs/>
              </w:rPr>
              <w:t>Espectrofotómetro HACH</w:t>
            </w:r>
          </w:p>
          <w:p w14:paraId="42BC7FE8" w14:textId="77777777" w:rsidR="000578ED" w:rsidRPr="004F1D75" w:rsidRDefault="000578ED" w:rsidP="000578ED">
            <w:pPr>
              <w:spacing w:after="120"/>
              <w:rPr>
                <w:rFonts w:ascii="Arial" w:hAnsi="Arial" w:cs="Arial"/>
              </w:rPr>
            </w:pPr>
            <w:r w:rsidRPr="004F1D75">
              <w:rPr>
                <w:rFonts w:ascii="Exo" w:hAnsi="Exo" w:cs="Arial"/>
              </w:rPr>
              <w:t>Permite realizar distintas determinaciones para el análisis de aguas, incrustaciones y seguimiento de tratamientos.</w:t>
            </w:r>
          </w:p>
        </w:tc>
      </w:tr>
      <w:tr w:rsidR="000578ED" w:rsidRPr="00F71389" w14:paraId="394464E5" w14:textId="77777777" w:rsidTr="000578ED">
        <w:tc>
          <w:tcPr>
            <w:tcW w:w="10314" w:type="dxa"/>
            <w:shd w:val="clear" w:color="auto" w:fill="auto"/>
          </w:tcPr>
          <w:p w14:paraId="5AAEF54C" w14:textId="77777777" w:rsidR="000578ED" w:rsidRPr="000578ED" w:rsidRDefault="000578ED" w:rsidP="000578ED">
            <w:pPr>
              <w:spacing w:after="120"/>
              <w:rPr>
                <w:rFonts w:ascii="Exo" w:hAnsi="Exo" w:cs="Arial"/>
                <w:b/>
                <w:bCs/>
              </w:rPr>
            </w:pPr>
            <w:r w:rsidRPr="000578ED">
              <w:rPr>
                <w:rFonts w:ascii="Exo" w:hAnsi="Exo" w:cs="Arial"/>
                <w:b/>
                <w:bCs/>
              </w:rPr>
              <w:t>Wheel Test</w:t>
            </w:r>
          </w:p>
          <w:p w14:paraId="0505596D" w14:textId="77777777" w:rsidR="000578ED" w:rsidRPr="004F1D75" w:rsidRDefault="000578ED" w:rsidP="000578ED">
            <w:pPr>
              <w:spacing w:after="120"/>
              <w:jc w:val="both"/>
              <w:rPr>
                <w:rFonts w:ascii="Arial" w:hAnsi="Arial" w:cs="Arial"/>
              </w:rPr>
            </w:pPr>
            <w:r w:rsidRPr="004F1D75">
              <w:rPr>
                <w:rFonts w:ascii="Exo" w:hAnsi="Exo" w:cs="Arial"/>
              </w:rPr>
              <w:t>Se emplea en la evaluación de Inhibidores de Corrosión en condiciones dinámicas mediante pérdida de peso en cupones que son sumergidos en un medio corrosivo, a temperatura controlada, durante un período de tiempo determinado.</w:t>
            </w:r>
          </w:p>
        </w:tc>
      </w:tr>
      <w:tr w:rsidR="000578ED" w:rsidRPr="00F71389" w14:paraId="77CB6C6B" w14:textId="77777777" w:rsidTr="000578ED">
        <w:tc>
          <w:tcPr>
            <w:tcW w:w="10314" w:type="dxa"/>
            <w:shd w:val="clear" w:color="auto" w:fill="DBE5F1"/>
          </w:tcPr>
          <w:p w14:paraId="0FDF64CF" w14:textId="77777777" w:rsidR="000578ED" w:rsidRPr="000578ED" w:rsidRDefault="000578ED" w:rsidP="000578ED">
            <w:pPr>
              <w:spacing w:after="120"/>
              <w:jc w:val="both"/>
              <w:rPr>
                <w:rFonts w:ascii="Exo" w:hAnsi="Exo" w:cs="Arial"/>
                <w:b/>
                <w:bCs/>
              </w:rPr>
            </w:pPr>
            <w:r w:rsidRPr="000578ED">
              <w:rPr>
                <w:rFonts w:ascii="Exo" w:hAnsi="Exo" w:cs="Arial"/>
                <w:b/>
                <w:bCs/>
              </w:rPr>
              <w:t>Testing Loop</w:t>
            </w:r>
          </w:p>
          <w:p w14:paraId="082B14D9" w14:textId="77777777" w:rsidR="000578ED" w:rsidRPr="004F1D75" w:rsidRDefault="000578ED" w:rsidP="000578ED">
            <w:pPr>
              <w:spacing w:after="120"/>
              <w:jc w:val="both"/>
              <w:rPr>
                <w:rFonts w:ascii="Arial" w:hAnsi="Arial" w:cs="Arial"/>
              </w:rPr>
            </w:pPr>
            <w:r w:rsidRPr="004F1D75">
              <w:rPr>
                <w:rFonts w:ascii="Exo" w:hAnsi="Exo" w:cs="Arial"/>
              </w:rPr>
              <w:t>Se emplea para evaluar y seleccionar Inhibidores de Parafinas y Reductores de Fricción en condiciones dinámicas.</w:t>
            </w:r>
          </w:p>
        </w:tc>
      </w:tr>
      <w:tr w:rsidR="000578ED" w:rsidRPr="00F71389" w14:paraId="1434B5E7" w14:textId="77777777" w:rsidTr="000578ED">
        <w:tc>
          <w:tcPr>
            <w:tcW w:w="10314" w:type="dxa"/>
            <w:shd w:val="clear" w:color="auto" w:fill="auto"/>
          </w:tcPr>
          <w:p w14:paraId="520B4FCA" w14:textId="77777777" w:rsidR="000578ED" w:rsidRPr="000578ED" w:rsidRDefault="000578ED" w:rsidP="000578ED">
            <w:pPr>
              <w:spacing w:after="120"/>
              <w:jc w:val="both"/>
              <w:rPr>
                <w:rFonts w:ascii="Exo" w:hAnsi="Exo" w:cs="Arial"/>
                <w:b/>
                <w:bCs/>
              </w:rPr>
            </w:pPr>
            <w:r w:rsidRPr="000578ED">
              <w:rPr>
                <w:rFonts w:ascii="Exo" w:hAnsi="Exo" w:cs="Arial"/>
                <w:b/>
                <w:bCs/>
              </w:rPr>
              <w:t>Equipo de Frío</w:t>
            </w:r>
          </w:p>
          <w:p w14:paraId="1700C93C" w14:textId="77777777" w:rsidR="000578ED" w:rsidRPr="004F1D75" w:rsidRDefault="000578ED" w:rsidP="000578ED">
            <w:pPr>
              <w:spacing w:after="120"/>
              <w:jc w:val="both"/>
              <w:rPr>
                <w:rFonts w:ascii="Arial" w:hAnsi="Arial" w:cs="Arial"/>
              </w:rPr>
            </w:pPr>
            <w:r w:rsidRPr="004F1D75">
              <w:rPr>
                <w:rFonts w:ascii="Exo" w:hAnsi="Exo" w:cs="Arial"/>
              </w:rPr>
              <w:t>Se emplea para determinar el punto de pour point de muestras de petróleo, y como parte del test de selección de Inhibidores de parafinas y asfáltenos.</w:t>
            </w:r>
          </w:p>
        </w:tc>
      </w:tr>
      <w:tr w:rsidR="000578ED" w:rsidRPr="00F71389" w14:paraId="5CCFE9F4" w14:textId="77777777" w:rsidTr="000578ED">
        <w:tc>
          <w:tcPr>
            <w:tcW w:w="10314" w:type="dxa"/>
            <w:shd w:val="clear" w:color="auto" w:fill="DBE5F1"/>
          </w:tcPr>
          <w:p w14:paraId="45330DC0" w14:textId="77777777" w:rsidR="000578ED" w:rsidRPr="000578ED" w:rsidRDefault="000578ED" w:rsidP="000578ED">
            <w:pPr>
              <w:spacing w:after="120"/>
              <w:jc w:val="both"/>
              <w:rPr>
                <w:rFonts w:ascii="Exo" w:hAnsi="Exo" w:cs="Arial"/>
                <w:b/>
                <w:bCs/>
              </w:rPr>
            </w:pPr>
            <w:r w:rsidRPr="000578ED">
              <w:rPr>
                <w:rFonts w:ascii="Exo" w:hAnsi="Exo" w:cs="Arial"/>
                <w:b/>
                <w:bCs/>
              </w:rPr>
              <w:t>Loop de Incrustaciones</w:t>
            </w:r>
          </w:p>
          <w:p w14:paraId="52A34661" w14:textId="77777777" w:rsidR="000578ED" w:rsidRPr="004F1D75" w:rsidRDefault="000578ED" w:rsidP="000578ED">
            <w:pPr>
              <w:spacing w:after="120"/>
              <w:jc w:val="both"/>
              <w:rPr>
                <w:rFonts w:ascii="Exo" w:hAnsi="Exo" w:cs="Arial"/>
              </w:rPr>
            </w:pPr>
            <w:r w:rsidRPr="004F1D75">
              <w:rPr>
                <w:rFonts w:ascii="Exo" w:hAnsi="Exo" w:cs="Arial"/>
              </w:rPr>
              <w:lastRenderedPageBreak/>
              <w:t>Utilizado para evaluar la eficiencia de inhibidores de incrustaciones en forma dinámica, haciendo circular una corriente constante de fluido a través de un capilar. Se registran mediciones de variación de presión en función del tiempo.</w:t>
            </w:r>
          </w:p>
        </w:tc>
      </w:tr>
      <w:tr w:rsidR="000578ED" w:rsidRPr="00F71389" w14:paraId="0C07F450" w14:textId="77777777" w:rsidTr="000578ED">
        <w:tc>
          <w:tcPr>
            <w:tcW w:w="10314" w:type="dxa"/>
            <w:shd w:val="clear" w:color="auto" w:fill="auto"/>
          </w:tcPr>
          <w:p w14:paraId="2F4F1301" w14:textId="77777777" w:rsidR="000578ED" w:rsidRPr="000578ED" w:rsidRDefault="000578ED" w:rsidP="000578ED">
            <w:pPr>
              <w:spacing w:after="120"/>
              <w:jc w:val="both"/>
              <w:rPr>
                <w:rFonts w:ascii="Exo" w:hAnsi="Exo" w:cs="Arial"/>
                <w:b/>
                <w:bCs/>
              </w:rPr>
            </w:pPr>
            <w:r w:rsidRPr="000578ED">
              <w:rPr>
                <w:rFonts w:ascii="Exo" w:hAnsi="Exo" w:cs="Arial"/>
                <w:b/>
                <w:bCs/>
              </w:rPr>
              <w:lastRenderedPageBreak/>
              <w:t>RCE (Electrodo Cilíndrico Rotatorio)</w:t>
            </w:r>
          </w:p>
          <w:p w14:paraId="0798CD48" w14:textId="77777777" w:rsidR="000578ED" w:rsidRPr="004F1D75" w:rsidRDefault="000578ED" w:rsidP="000578ED">
            <w:pPr>
              <w:spacing w:after="120"/>
              <w:jc w:val="both"/>
              <w:rPr>
                <w:rFonts w:ascii="Exo" w:hAnsi="Exo" w:cs="Arial"/>
              </w:rPr>
            </w:pPr>
            <w:r w:rsidRPr="004F1D75">
              <w:rPr>
                <w:rFonts w:ascii="Exo" w:hAnsi="Exo" w:cs="Arial"/>
              </w:rPr>
              <w:t>Se emplea para realizar mediciones de corrosión electroquímica (LPR), permitiendo simular condiciones de flujo turbulento debido a que el electrodo puede girar hasta 10.000 rpm.</w:t>
            </w:r>
          </w:p>
        </w:tc>
      </w:tr>
      <w:tr w:rsidR="000578ED" w:rsidRPr="00F71389" w14:paraId="444BE67A" w14:textId="77777777" w:rsidTr="000578ED">
        <w:tc>
          <w:tcPr>
            <w:tcW w:w="10314" w:type="dxa"/>
            <w:shd w:val="clear" w:color="auto" w:fill="DBE5F1"/>
          </w:tcPr>
          <w:p w14:paraId="28345A89" w14:textId="77777777" w:rsidR="000578ED" w:rsidRPr="000578ED" w:rsidRDefault="000578ED" w:rsidP="000578ED">
            <w:pPr>
              <w:spacing w:after="120"/>
              <w:jc w:val="both"/>
              <w:rPr>
                <w:rFonts w:ascii="Exo" w:hAnsi="Exo" w:cs="Arial"/>
                <w:b/>
                <w:bCs/>
              </w:rPr>
            </w:pPr>
            <w:r w:rsidRPr="000578ED">
              <w:rPr>
                <w:rFonts w:ascii="Exo" w:hAnsi="Exo" w:cs="Arial"/>
                <w:b/>
                <w:bCs/>
              </w:rPr>
              <w:t>Celdas HTHP</w:t>
            </w:r>
          </w:p>
          <w:p w14:paraId="7B81F975" w14:textId="77777777" w:rsidR="000578ED" w:rsidRPr="004F1D75" w:rsidRDefault="000578ED" w:rsidP="000578ED">
            <w:pPr>
              <w:spacing w:after="120"/>
              <w:jc w:val="both"/>
              <w:rPr>
                <w:rFonts w:ascii="Exo" w:hAnsi="Exo" w:cs="Arial"/>
              </w:rPr>
            </w:pPr>
            <w:r w:rsidRPr="004F1D75">
              <w:rPr>
                <w:rFonts w:ascii="Exo" w:hAnsi="Exo" w:cs="Arial"/>
              </w:rPr>
              <w:t>Celdas de alta temperatura y presión, que son utilizadas principalmente para verificar compatibilidad y estabilidad térmica de productos que serán dosificados por capilar en BES.</w:t>
            </w:r>
          </w:p>
        </w:tc>
      </w:tr>
      <w:tr w:rsidR="000578ED" w:rsidRPr="00F71389" w14:paraId="11EAE32C" w14:textId="77777777" w:rsidTr="000578ED">
        <w:tc>
          <w:tcPr>
            <w:tcW w:w="10314" w:type="dxa"/>
            <w:shd w:val="clear" w:color="auto" w:fill="auto"/>
          </w:tcPr>
          <w:p w14:paraId="2ED5C298" w14:textId="77777777" w:rsidR="000578ED" w:rsidRPr="000578ED" w:rsidRDefault="000578ED" w:rsidP="000578ED">
            <w:pPr>
              <w:spacing w:after="120"/>
              <w:jc w:val="both"/>
              <w:rPr>
                <w:rFonts w:ascii="Exo" w:hAnsi="Exo" w:cs="Arial"/>
                <w:b/>
                <w:bCs/>
              </w:rPr>
            </w:pPr>
            <w:r w:rsidRPr="000578ED">
              <w:rPr>
                <w:rFonts w:ascii="Exo" w:hAnsi="Exo" w:cs="Arial"/>
                <w:b/>
                <w:bCs/>
              </w:rPr>
              <w:t>Celda CPT</w:t>
            </w:r>
          </w:p>
          <w:p w14:paraId="599706C0" w14:textId="77777777" w:rsidR="000578ED" w:rsidRPr="004F1D75" w:rsidRDefault="000578ED" w:rsidP="000578ED">
            <w:pPr>
              <w:spacing w:after="120"/>
              <w:jc w:val="both"/>
              <w:rPr>
                <w:rFonts w:ascii="Exo" w:hAnsi="Exo" w:cs="Arial"/>
              </w:rPr>
            </w:pPr>
            <w:r w:rsidRPr="004F1D75">
              <w:rPr>
                <w:rFonts w:ascii="Exo" w:hAnsi="Exo" w:cs="Arial"/>
              </w:rPr>
              <w:t>Se emplea para evaluar la estabilidad térmica de productos, especialmente aquellos que serán dosificados a fondo de pozo a través de tubo capilar. Permite trabajar hasta una presión de 3.000 psi y 140°C.</w:t>
            </w:r>
          </w:p>
        </w:tc>
      </w:tr>
      <w:tr w:rsidR="000578ED" w:rsidRPr="00F71389" w14:paraId="5DB07205" w14:textId="77777777" w:rsidTr="000578ED">
        <w:tc>
          <w:tcPr>
            <w:tcW w:w="10314" w:type="dxa"/>
            <w:shd w:val="clear" w:color="auto" w:fill="DBE5F1"/>
          </w:tcPr>
          <w:p w14:paraId="7B19C647" w14:textId="77777777" w:rsidR="000578ED" w:rsidRPr="000578ED" w:rsidRDefault="000578ED" w:rsidP="000578ED">
            <w:pPr>
              <w:spacing w:after="120"/>
              <w:jc w:val="both"/>
              <w:rPr>
                <w:rFonts w:ascii="Exo" w:hAnsi="Exo" w:cs="Arial"/>
                <w:b/>
                <w:bCs/>
              </w:rPr>
            </w:pPr>
            <w:r w:rsidRPr="000578ED">
              <w:rPr>
                <w:rFonts w:ascii="Exo" w:hAnsi="Exo" w:cs="Arial"/>
                <w:b/>
                <w:bCs/>
              </w:rPr>
              <w:t>Cold Finger</w:t>
            </w:r>
          </w:p>
          <w:p w14:paraId="26D893F2" w14:textId="77777777" w:rsidR="000578ED" w:rsidRPr="004F1D75" w:rsidRDefault="000578ED" w:rsidP="000578ED">
            <w:pPr>
              <w:spacing w:after="120"/>
              <w:jc w:val="both"/>
              <w:rPr>
                <w:rFonts w:ascii="Exo" w:hAnsi="Exo" w:cs="Arial"/>
              </w:rPr>
            </w:pPr>
            <w:r w:rsidRPr="004F1D75">
              <w:rPr>
                <w:rFonts w:ascii="Exo" w:hAnsi="Exo" w:cs="Arial"/>
              </w:rPr>
              <w:t>En este ensayo se observa y cuantifica la parafina depositada sobre el dedo frio, que se encuentra en el seno de petróleo, y es mantenido a una temperatura constante durante todo el ensayo.</w:t>
            </w:r>
          </w:p>
        </w:tc>
      </w:tr>
      <w:tr w:rsidR="000578ED" w:rsidRPr="00F71389" w14:paraId="50E348AD" w14:textId="77777777" w:rsidTr="000578ED">
        <w:tc>
          <w:tcPr>
            <w:tcW w:w="10314" w:type="dxa"/>
            <w:shd w:val="clear" w:color="auto" w:fill="auto"/>
          </w:tcPr>
          <w:p w14:paraId="5513121E" w14:textId="77777777" w:rsidR="000578ED" w:rsidRPr="000578ED" w:rsidRDefault="000578ED" w:rsidP="000578ED">
            <w:pPr>
              <w:suppressAutoHyphens/>
              <w:spacing w:after="120"/>
              <w:jc w:val="both"/>
              <w:rPr>
                <w:rFonts w:ascii="Exo" w:hAnsi="Exo" w:cs="Arial"/>
                <w:b/>
                <w:bCs/>
              </w:rPr>
            </w:pPr>
            <w:r w:rsidRPr="000578ED">
              <w:rPr>
                <w:rFonts w:ascii="Exo" w:hAnsi="Exo" w:cs="Arial"/>
                <w:b/>
                <w:bCs/>
              </w:rPr>
              <w:t>Equipo automático Flash Point- Tanaka</w:t>
            </w:r>
          </w:p>
          <w:p w14:paraId="57AADCBE" w14:textId="77777777" w:rsidR="000578ED" w:rsidRPr="004F1D75" w:rsidRDefault="000578ED" w:rsidP="000578ED">
            <w:pPr>
              <w:suppressAutoHyphens/>
              <w:spacing w:after="120"/>
              <w:jc w:val="both"/>
              <w:rPr>
                <w:rFonts w:ascii="Exo" w:hAnsi="Exo" w:cs="Arial"/>
              </w:rPr>
            </w:pPr>
            <w:r w:rsidRPr="004F1D75">
              <w:rPr>
                <w:rFonts w:ascii="Exo" w:hAnsi="Exo" w:cs="Arial"/>
              </w:rPr>
              <w:t>Se emplea en ensayos de verificación de especificaciones de calidad de materias primas y productos terminados.</w:t>
            </w:r>
          </w:p>
        </w:tc>
      </w:tr>
      <w:tr w:rsidR="000578ED" w:rsidRPr="00F71389" w14:paraId="4FEE287A" w14:textId="77777777" w:rsidTr="000578ED">
        <w:tc>
          <w:tcPr>
            <w:tcW w:w="10314" w:type="dxa"/>
            <w:shd w:val="clear" w:color="auto" w:fill="DBE5F1"/>
          </w:tcPr>
          <w:p w14:paraId="3A680504" w14:textId="77777777" w:rsidR="000578ED" w:rsidRPr="000578ED" w:rsidRDefault="000578ED" w:rsidP="000578ED">
            <w:pPr>
              <w:suppressAutoHyphens/>
              <w:spacing w:after="120"/>
              <w:jc w:val="both"/>
              <w:rPr>
                <w:rFonts w:ascii="Exo" w:hAnsi="Exo" w:cs="Arial"/>
                <w:b/>
                <w:bCs/>
              </w:rPr>
            </w:pPr>
            <w:r w:rsidRPr="000578ED">
              <w:rPr>
                <w:rFonts w:ascii="Exo" w:hAnsi="Exo" w:cs="Arial"/>
                <w:b/>
                <w:bCs/>
              </w:rPr>
              <w:t>Wemco de Laboratorio</w:t>
            </w:r>
          </w:p>
          <w:p w14:paraId="43954112" w14:textId="77777777" w:rsidR="000578ED" w:rsidRPr="004F1D75" w:rsidRDefault="000578ED" w:rsidP="000578ED">
            <w:pPr>
              <w:suppressAutoHyphens/>
              <w:spacing w:after="120"/>
              <w:jc w:val="both"/>
              <w:rPr>
                <w:rFonts w:ascii="Exo" w:hAnsi="Exo" w:cs="Arial"/>
              </w:rPr>
            </w:pPr>
            <w:r w:rsidRPr="004F1D75">
              <w:rPr>
                <w:rFonts w:ascii="Exo" w:hAnsi="Exo" w:cs="Arial"/>
              </w:rPr>
              <w:t>Utilizado para evaluar y seleccionar productos Floculantes y Clarificantes.</w:t>
            </w:r>
          </w:p>
        </w:tc>
      </w:tr>
      <w:tr w:rsidR="000578ED" w:rsidRPr="00F71389" w14:paraId="75871022" w14:textId="77777777" w:rsidTr="000578ED">
        <w:tc>
          <w:tcPr>
            <w:tcW w:w="10314" w:type="dxa"/>
            <w:shd w:val="clear" w:color="auto" w:fill="auto"/>
          </w:tcPr>
          <w:p w14:paraId="7E93C175" w14:textId="77777777" w:rsidR="000578ED" w:rsidRPr="000578ED" w:rsidRDefault="000578ED" w:rsidP="000578ED">
            <w:pPr>
              <w:suppressAutoHyphens/>
              <w:spacing w:after="120"/>
              <w:jc w:val="both"/>
              <w:rPr>
                <w:rFonts w:ascii="Exo" w:hAnsi="Exo" w:cs="Arial"/>
                <w:b/>
                <w:bCs/>
              </w:rPr>
            </w:pPr>
            <w:r w:rsidRPr="000578ED">
              <w:rPr>
                <w:rFonts w:ascii="Exo" w:hAnsi="Exo" w:cs="Arial"/>
                <w:b/>
                <w:bCs/>
              </w:rPr>
              <w:t>Equipo para Evaluación de Espumantes</w:t>
            </w:r>
          </w:p>
          <w:p w14:paraId="0571B05A" w14:textId="77777777" w:rsidR="000578ED" w:rsidRPr="000578ED" w:rsidRDefault="000578ED" w:rsidP="000578ED">
            <w:pPr>
              <w:suppressAutoHyphens/>
              <w:spacing w:after="120"/>
              <w:jc w:val="both"/>
              <w:rPr>
                <w:rFonts w:ascii="Exo" w:hAnsi="Exo" w:cs="Arial"/>
              </w:rPr>
            </w:pPr>
            <w:r w:rsidRPr="004F1D75">
              <w:rPr>
                <w:rFonts w:ascii="Exo" w:hAnsi="Exo" w:cs="Arial"/>
              </w:rPr>
              <w:t>Se emplea para evaluar productos espumantes y ruptores de espuma.</w:t>
            </w:r>
          </w:p>
        </w:tc>
      </w:tr>
      <w:tr w:rsidR="000578ED" w:rsidRPr="00F71389" w14:paraId="056C3112" w14:textId="77777777" w:rsidTr="000578ED">
        <w:tc>
          <w:tcPr>
            <w:tcW w:w="10314" w:type="dxa"/>
            <w:shd w:val="clear" w:color="auto" w:fill="DBE5F1"/>
          </w:tcPr>
          <w:p w14:paraId="5982E555" w14:textId="77777777" w:rsidR="000578ED" w:rsidRPr="000578ED" w:rsidRDefault="000578ED" w:rsidP="000578ED">
            <w:pPr>
              <w:suppressAutoHyphens/>
              <w:spacing w:after="120"/>
              <w:jc w:val="both"/>
              <w:rPr>
                <w:rFonts w:ascii="Exo" w:hAnsi="Exo" w:cs="Arial"/>
                <w:b/>
                <w:bCs/>
              </w:rPr>
            </w:pPr>
            <w:r w:rsidRPr="000578ED">
              <w:rPr>
                <w:rFonts w:ascii="Exo" w:hAnsi="Exo" w:cs="Arial"/>
                <w:b/>
                <w:bCs/>
              </w:rPr>
              <w:t>Densímetro digital</w:t>
            </w:r>
          </w:p>
          <w:p w14:paraId="0DA4C6D2" w14:textId="77777777" w:rsidR="000578ED" w:rsidRPr="000578ED" w:rsidRDefault="000578ED" w:rsidP="000578ED">
            <w:pPr>
              <w:suppressAutoHyphens/>
              <w:spacing w:after="120"/>
              <w:jc w:val="both"/>
              <w:rPr>
                <w:rFonts w:ascii="Exo" w:hAnsi="Exo" w:cs="Arial"/>
              </w:rPr>
            </w:pPr>
            <w:r w:rsidRPr="004F1D75">
              <w:rPr>
                <w:rFonts w:ascii="Exo" w:hAnsi="Exo" w:cs="Arial"/>
              </w:rPr>
              <w:t>Utilizado para el control de especificaciones de calidad de materias primas y productos terminados.</w:t>
            </w:r>
          </w:p>
        </w:tc>
      </w:tr>
      <w:tr w:rsidR="000578ED" w:rsidRPr="00F71389" w14:paraId="53AC4B7D" w14:textId="77777777" w:rsidTr="000578ED">
        <w:tc>
          <w:tcPr>
            <w:tcW w:w="10314" w:type="dxa"/>
            <w:shd w:val="clear" w:color="auto" w:fill="auto"/>
          </w:tcPr>
          <w:p w14:paraId="22A33DA8" w14:textId="77777777" w:rsidR="000578ED" w:rsidRPr="000578ED" w:rsidRDefault="000578ED" w:rsidP="000578ED">
            <w:pPr>
              <w:suppressAutoHyphens/>
              <w:spacing w:after="120"/>
              <w:jc w:val="both"/>
              <w:rPr>
                <w:rFonts w:ascii="Exo" w:hAnsi="Exo" w:cs="Arial"/>
                <w:b/>
                <w:bCs/>
              </w:rPr>
            </w:pPr>
            <w:r w:rsidRPr="000578ED">
              <w:rPr>
                <w:rFonts w:ascii="Exo" w:hAnsi="Exo" w:cs="Arial"/>
                <w:b/>
                <w:bCs/>
              </w:rPr>
              <w:t>Refractómetro</w:t>
            </w:r>
          </w:p>
          <w:p w14:paraId="6B811FC2" w14:textId="77777777" w:rsidR="000578ED" w:rsidRPr="004F1D75" w:rsidRDefault="000578ED" w:rsidP="000578ED">
            <w:pPr>
              <w:suppressAutoHyphens/>
              <w:spacing w:after="120"/>
              <w:jc w:val="both"/>
              <w:rPr>
                <w:rFonts w:ascii="Exo" w:hAnsi="Exo" w:cs="Arial"/>
              </w:rPr>
            </w:pPr>
            <w:r w:rsidRPr="004F1D75">
              <w:rPr>
                <w:rFonts w:ascii="Exo" w:hAnsi="Exo" w:cs="Arial"/>
              </w:rPr>
              <w:t>Utilizado para el control de especificaciones de calidad de materias primas y productos terminados.</w:t>
            </w:r>
          </w:p>
        </w:tc>
      </w:tr>
      <w:tr w:rsidR="000578ED" w:rsidRPr="00F71389" w14:paraId="0FA0A651" w14:textId="77777777" w:rsidTr="000578ED">
        <w:tc>
          <w:tcPr>
            <w:tcW w:w="10314" w:type="dxa"/>
            <w:shd w:val="clear" w:color="auto" w:fill="DBE5F1"/>
          </w:tcPr>
          <w:p w14:paraId="13D8D78D" w14:textId="77777777" w:rsidR="000578ED" w:rsidRPr="000578ED" w:rsidRDefault="000578ED" w:rsidP="000578ED">
            <w:pPr>
              <w:autoSpaceDE w:val="0"/>
              <w:autoSpaceDN w:val="0"/>
              <w:adjustRightInd w:val="0"/>
              <w:spacing w:after="120"/>
              <w:jc w:val="both"/>
              <w:rPr>
                <w:rFonts w:ascii="Exo" w:hAnsi="Exo" w:cs="Arial"/>
                <w:b/>
                <w:bCs/>
                <w:color w:val="000000"/>
              </w:rPr>
            </w:pPr>
            <w:r w:rsidRPr="000578ED">
              <w:rPr>
                <w:rFonts w:ascii="Exo" w:hAnsi="Exo" w:cs="Arial"/>
                <w:b/>
                <w:bCs/>
                <w:color w:val="000000"/>
              </w:rPr>
              <w:t>DSC (Differential Scanning Calorimetry)</w:t>
            </w:r>
          </w:p>
          <w:p w14:paraId="00D1E73C" w14:textId="77777777" w:rsidR="000578ED" w:rsidRPr="004F1D75" w:rsidRDefault="000578ED" w:rsidP="000578ED">
            <w:pPr>
              <w:autoSpaceDE w:val="0"/>
              <w:autoSpaceDN w:val="0"/>
              <w:adjustRightInd w:val="0"/>
              <w:spacing w:after="120"/>
              <w:jc w:val="both"/>
              <w:rPr>
                <w:rFonts w:ascii="Exo" w:hAnsi="Exo" w:cs="Arial"/>
                <w:color w:val="000000"/>
              </w:rPr>
            </w:pPr>
            <w:r w:rsidRPr="004F1D75">
              <w:rPr>
                <w:rFonts w:ascii="Exo" w:hAnsi="Exo" w:cs="Arial"/>
                <w:color w:val="000000"/>
              </w:rPr>
              <w:t>Empleado para medir la WAT en hidrocarburos, y otros ensayos calorimétricos.</w:t>
            </w:r>
          </w:p>
        </w:tc>
      </w:tr>
      <w:tr w:rsidR="000578ED" w:rsidRPr="00F71389" w14:paraId="547D4778" w14:textId="77777777" w:rsidTr="000578ED">
        <w:tc>
          <w:tcPr>
            <w:tcW w:w="10314" w:type="dxa"/>
            <w:shd w:val="clear" w:color="auto" w:fill="auto"/>
          </w:tcPr>
          <w:p w14:paraId="211929C6" w14:textId="77777777" w:rsidR="000578ED" w:rsidRPr="000578ED" w:rsidRDefault="000578ED" w:rsidP="000578ED">
            <w:pPr>
              <w:autoSpaceDE w:val="0"/>
              <w:autoSpaceDN w:val="0"/>
              <w:adjustRightInd w:val="0"/>
              <w:spacing w:after="120"/>
              <w:jc w:val="both"/>
              <w:rPr>
                <w:rFonts w:ascii="Exo" w:hAnsi="Exo" w:cs="Arial"/>
                <w:b/>
                <w:bCs/>
                <w:color w:val="000000"/>
              </w:rPr>
            </w:pPr>
            <w:r w:rsidRPr="000578ED">
              <w:rPr>
                <w:rFonts w:ascii="Exo" w:hAnsi="Exo" w:cs="Arial"/>
                <w:b/>
                <w:bCs/>
                <w:color w:val="000000"/>
              </w:rPr>
              <w:t>Viscosímetro PVT</w:t>
            </w:r>
          </w:p>
          <w:p w14:paraId="5D6466AF" w14:textId="77777777" w:rsidR="000578ED" w:rsidRPr="004F1D75" w:rsidRDefault="000578ED" w:rsidP="000578ED">
            <w:pPr>
              <w:autoSpaceDE w:val="0"/>
              <w:autoSpaceDN w:val="0"/>
              <w:adjustRightInd w:val="0"/>
              <w:spacing w:after="120"/>
              <w:jc w:val="both"/>
              <w:rPr>
                <w:rFonts w:ascii="Exo" w:hAnsi="Exo" w:cs="Arial"/>
                <w:color w:val="000000"/>
              </w:rPr>
            </w:pPr>
            <w:r w:rsidRPr="004F1D75">
              <w:rPr>
                <w:rFonts w:ascii="Exo" w:hAnsi="Exo" w:cs="Arial"/>
                <w:color w:val="000000"/>
              </w:rPr>
              <w:t>Utilizado para medir viscosidad en condiciones de alta presión y temperatura.</w:t>
            </w:r>
          </w:p>
          <w:p w14:paraId="6FC43049" w14:textId="77777777" w:rsidR="000578ED" w:rsidRPr="004F1D75" w:rsidRDefault="000578ED" w:rsidP="000578ED">
            <w:pPr>
              <w:suppressAutoHyphens/>
              <w:spacing w:after="120"/>
              <w:jc w:val="both"/>
              <w:rPr>
                <w:rFonts w:ascii="Exo" w:hAnsi="Exo" w:cs="Arial"/>
                <w:u w:val="single"/>
              </w:rPr>
            </w:pPr>
            <w:r w:rsidRPr="004F1D75">
              <w:rPr>
                <w:rFonts w:ascii="Exo" w:hAnsi="Exo" w:cs="Arial"/>
                <w:color w:val="000000"/>
              </w:rPr>
              <w:t>Permite realizar ensayos hasta una presión de 20.000 psi y 180°C.</w:t>
            </w:r>
          </w:p>
        </w:tc>
      </w:tr>
      <w:tr w:rsidR="000578ED" w:rsidRPr="00F71389" w14:paraId="59C2E6A9" w14:textId="77777777" w:rsidTr="000578ED">
        <w:trPr>
          <w:trHeight w:val="851"/>
        </w:trPr>
        <w:tc>
          <w:tcPr>
            <w:tcW w:w="10314" w:type="dxa"/>
            <w:shd w:val="clear" w:color="auto" w:fill="DBE5F1"/>
          </w:tcPr>
          <w:p w14:paraId="652BB69C" w14:textId="77777777" w:rsidR="000578ED" w:rsidRPr="000578ED" w:rsidRDefault="000578ED" w:rsidP="000578ED">
            <w:pPr>
              <w:suppressAutoHyphens/>
              <w:spacing w:after="120"/>
              <w:jc w:val="both"/>
              <w:rPr>
                <w:rFonts w:ascii="Exo" w:hAnsi="Exo" w:cs="Arial"/>
                <w:b/>
                <w:bCs/>
                <w:color w:val="000000"/>
              </w:rPr>
            </w:pPr>
            <w:r w:rsidRPr="000578ED">
              <w:rPr>
                <w:rFonts w:ascii="Exo" w:hAnsi="Exo" w:cs="Arial"/>
                <w:b/>
                <w:bCs/>
                <w:color w:val="000000"/>
              </w:rPr>
              <w:t>Microscopio estereoscópico binocular</w:t>
            </w:r>
          </w:p>
          <w:p w14:paraId="59096DB7" w14:textId="77777777" w:rsidR="000578ED" w:rsidRPr="004F1D75" w:rsidRDefault="000578ED" w:rsidP="000578ED">
            <w:pPr>
              <w:suppressAutoHyphens/>
              <w:spacing w:after="120"/>
              <w:jc w:val="both"/>
              <w:rPr>
                <w:rFonts w:ascii="Arial" w:hAnsi="Arial" w:cs="Arial"/>
                <w:u w:val="single"/>
              </w:rPr>
            </w:pPr>
            <w:r w:rsidRPr="004F1D75">
              <w:rPr>
                <w:rFonts w:ascii="Exo" w:hAnsi="Exo" w:cs="Arial"/>
                <w:color w:val="000000"/>
              </w:rPr>
              <w:t>El mismo consta de un cámara digital, marca CarlZeiss, modelo AxioCam ERc5s, que permite tomar una imagen de la muestra analizada.</w:t>
            </w:r>
          </w:p>
        </w:tc>
      </w:tr>
    </w:tbl>
    <w:p w14:paraId="2517D1CA" w14:textId="77777777" w:rsidR="008F7E9D" w:rsidRPr="008F7E9D" w:rsidRDefault="008F7E9D" w:rsidP="008F7E9D">
      <w:pPr>
        <w:spacing w:after="120"/>
        <w:rPr>
          <w:rFonts w:ascii="Arial" w:hAnsi="Arial" w:cs="Arial"/>
          <w:sz w:val="24"/>
          <w:szCs w:val="24"/>
        </w:rPr>
      </w:pPr>
    </w:p>
    <w:p w14:paraId="1DD7F78B" w14:textId="77777777" w:rsidR="008F7E9D" w:rsidRDefault="008F7E9D" w:rsidP="000149F7">
      <w:pPr>
        <w:jc w:val="both"/>
        <w:rPr>
          <w:rFonts w:ascii="Exo" w:hAnsi="Exo" w:cs="Arial"/>
          <w:sz w:val="24"/>
          <w:szCs w:val="24"/>
        </w:rPr>
      </w:pPr>
      <w:r w:rsidRPr="000149F7">
        <w:rPr>
          <w:rFonts w:ascii="Exo" w:hAnsi="Exo" w:cs="Arial"/>
          <w:sz w:val="24"/>
          <w:szCs w:val="24"/>
        </w:rPr>
        <w:t>Además de los recursos propios, el Laboratorio de I+D mantiene convenios y recibe asistencia técnica de diferentes centros específicos de investigación. Entre ellos, pueden citarse:</w:t>
      </w:r>
    </w:p>
    <w:p w14:paraId="01405C14" w14:textId="77777777" w:rsidR="000149F7" w:rsidRPr="000149F7" w:rsidRDefault="000149F7" w:rsidP="000149F7">
      <w:pPr>
        <w:jc w:val="both"/>
        <w:rPr>
          <w:rFonts w:ascii="Exo" w:hAnsi="Exo" w:cs="Arial"/>
          <w:sz w:val="24"/>
          <w:szCs w:val="24"/>
        </w:rPr>
      </w:pPr>
    </w:p>
    <w:p w14:paraId="1D1910CF" w14:textId="77777777" w:rsidR="008F7E9D" w:rsidRPr="000149F7" w:rsidRDefault="008F7E9D" w:rsidP="00074739">
      <w:pPr>
        <w:numPr>
          <w:ilvl w:val="0"/>
          <w:numId w:val="5"/>
        </w:numPr>
        <w:ind w:left="357" w:hanging="357"/>
        <w:jc w:val="both"/>
        <w:rPr>
          <w:rFonts w:ascii="Exo" w:hAnsi="Exo" w:cs="Arial"/>
          <w:sz w:val="24"/>
          <w:szCs w:val="24"/>
        </w:rPr>
      </w:pPr>
      <w:r w:rsidRPr="000149F7">
        <w:rPr>
          <w:rFonts w:ascii="Exo" w:hAnsi="Exo" w:cs="Arial"/>
          <w:sz w:val="24"/>
          <w:szCs w:val="24"/>
        </w:rPr>
        <w:t>Cosasco (especialista en monitoreo de corrosión).</w:t>
      </w:r>
    </w:p>
    <w:p w14:paraId="65A688C0" w14:textId="77777777" w:rsidR="008F7E9D" w:rsidRPr="000149F7" w:rsidRDefault="008F7E9D" w:rsidP="00074739">
      <w:pPr>
        <w:numPr>
          <w:ilvl w:val="0"/>
          <w:numId w:val="5"/>
        </w:numPr>
        <w:ind w:left="357" w:hanging="357"/>
        <w:jc w:val="both"/>
        <w:rPr>
          <w:rFonts w:ascii="Exo" w:hAnsi="Exo" w:cs="Arial"/>
          <w:sz w:val="24"/>
          <w:szCs w:val="24"/>
        </w:rPr>
      </w:pPr>
      <w:r w:rsidRPr="000149F7">
        <w:rPr>
          <w:rFonts w:ascii="Exo" w:hAnsi="Exo" w:cs="Arial"/>
          <w:sz w:val="24"/>
          <w:szCs w:val="24"/>
        </w:rPr>
        <w:t>Cátedra de Microbiología de la Facultad de Ciencias Agrarias dependiente de la U. N. Cuyo.</w:t>
      </w:r>
    </w:p>
    <w:p w14:paraId="40D911E4" w14:textId="77777777" w:rsidR="008F7E9D" w:rsidRPr="000149F7" w:rsidRDefault="008F7E9D" w:rsidP="00074739">
      <w:pPr>
        <w:numPr>
          <w:ilvl w:val="0"/>
          <w:numId w:val="5"/>
        </w:numPr>
        <w:ind w:left="357" w:hanging="357"/>
        <w:jc w:val="both"/>
        <w:rPr>
          <w:rFonts w:ascii="Exo" w:hAnsi="Exo" w:cs="Arial"/>
          <w:sz w:val="24"/>
          <w:szCs w:val="24"/>
        </w:rPr>
      </w:pPr>
      <w:r w:rsidRPr="000149F7">
        <w:rPr>
          <w:rFonts w:ascii="Exo" w:hAnsi="Exo" w:cs="Arial"/>
          <w:sz w:val="24"/>
          <w:szCs w:val="24"/>
        </w:rPr>
        <w:t>Universidades Nacionales de Bahía Blanca, Mar del Plata, Del Litoral y Del Comahue.</w:t>
      </w:r>
    </w:p>
    <w:p w14:paraId="62903BC8" w14:textId="77777777" w:rsidR="008F7E9D" w:rsidRPr="000149F7" w:rsidRDefault="008F7E9D" w:rsidP="00074739">
      <w:pPr>
        <w:numPr>
          <w:ilvl w:val="0"/>
          <w:numId w:val="5"/>
        </w:numPr>
        <w:ind w:left="357" w:hanging="357"/>
        <w:jc w:val="both"/>
        <w:rPr>
          <w:rFonts w:ascii="Exo" w:hAnsi="Exo" w:cs="Arial"/>
          <w:sz w:val="24"/>
          <w:szCs w:val="24"/>
        </w:rPr>
      </w:pPr>
      <w:r w:rsidRPr="000149F7">
        <w:rPr>
          <w:rFonts w:ascii="Exo" w:hAnsi="Exo" w:cs="Arial"/>
          <w:sz w:val="24"/>
          <w:szCs w:val="24"/>
        </w:rPr>
        <w:lastRenderedPageBreak/>
        <w:t>Servicios Analíticos SRL.</w:t>
      </w:r>
    </w:p>
    <w:p w14:paraId="52524D55" w14:textId="77777777" w:rsidR="008F7E9D" w:rsidRPr="000149F7" w:rsidRDefault="008F7E9D" w:rsidP="00074739">
      <w:pPr>
        <w:numPr>
          <w:ilvl w:val="0"/>
          <w:numId w:val="5"/>
        </w:numPr>
        <w:ind w:left="357" w:hanging="357"/>
        <w:jc w:val="both"/>
        <w:rPr>
          <w:rFonts w:ascii="Exo" w:eastAsia="Arial Unicode MS" w:hAnsi="Exo" w:cs="Arial"/>
          <w:sz w:val="24"/>
          <w:szCs w:val="24"/>
        </w:rPr>
      </w:pPr>
      <w:r w:rsidRPr="000149F7">
        <w:rPr>
          <w:rFonts w:ascii="Exo" w:hAnsi="Exo" w:cs="Arial"/>
          <w:sz w:val="24"/>
          <w:szCs w:val="24"/>
        </w:rPr>
        <w:t>Análisis y Ensayos Huergo SRL.</w:t>
      </w:r>
    </w:p>
    <w:p w14:paraId="3A6DA260" w14:textId="77777777" w:rsidR="008F7E9D" w:rsidRPr="000149F7" w:rsidRDefault="008F7E9D" w:rsidP="00074739">
      <w:pPr>
        <w:numPr>
          <w:ilvl w:val="0"/>
          <w:numId w:val="5"/>
        </w:numPr>
        <w:ind w:left="357" w:hanging="357"/>
        <w:jc w:val="both"/>
        <w:rPr>
          <w:rFonts w:ascii="Exo" w:eastAsia="Arial Unicode MS" w:hAnsi="Exo" w:cs="Arial"/>
          <w:sz w:val="24"/>
          <w:szCs w:val="24"/>
        </w:rPr>
      </w:pPr>
      <w:r w:rsidRPr="000149F7">
        <w:rPr>
          <w:rFonts w:ascii="Exo" w:hAnsi="Exo" w:cs="Arial"/>
          <w:sz w:val="24"/>
          <w:szCs w:val="24"/>
        </w:rPr>
        <w:t>Estudios Cromatográficos y Densitométricos Computarizados</w:t>
      </w:r>
      <w:r w:rsidRPr="000149F7">
        <w:rPr>
          <w:rFonts w:ascii="Exo" w:eastAsia="Arial Unicode MS" w:hAnsi="Exo" w:cs="Arial"/>
          <w:sz w:val="24"/>
          <w:szCs w:val="24"/>
        </w:rPr>
        <w:t>.</w:t>
      </w:r>
    </w:p>
    <w:p w14:paraId="1AFB1751" w14:textId="77777777" w:rsidR="008F7E9D" w:rsidRPr="000149F7" w:rsidRDefault="008F7E9D" w:rsidP="00074739">
      <w:pPr>
        <w:numPr>
          <w:ilvl w:val="0"/>
          <w:numId w:val="5"/>
        </w:numPr>
        <w:ind w:left="357" w:hanging="357"/>
        <w:jc w:val="both"/>
        <w:rPr>
          <w:rFonts w:ascii="Exo" w:hAnsi="Exo" w:cs="Arial"/>
          <w:sz w:val="24"/>
          <w:szCs w:val="24"/>
        </w:rPr>
      </w:pPr>
      <w:r w:rsidRPr="000149F7">
        <w:rPr>
          <w:rFonts w:ascii="Exo" w:hAnsi="Exo" w:cs="Arial"/>
          <w:sz w:val="24"/>
          <w:szCs w:val="24"/>
        </w:rPr>
        <w:t>Laboratorio de Análisis Industriales (L.A.I.)</w:t>
      </w:r>
    </w:p>
    <w:p w14:paraId="2DBA3B1F" w14:textId="77777777" w:rsidR="008F7E9D" w:rsidRPr="000149F7" w:rsidRDefault="008F7E9D" w:rsidP="00074739">
      <w:pPr>
        <w:numPr>
          <w:ilvl w:val="0"/>
          <w:numId w:val="5"/>
        </w:numPr>
        <w:ind w:left="357" w:hanging="357"/>
        <w:jc w:val="both"/>
        <w:rPr>
          <w:rFonts w:ascii="Exo" w:hAnsi="Exo" w:cs="Arial"/>
          <w:sz w:val="24"/>
          <w:szCs w:val="24"/>
        </w:rPr>
      </w:pPr>
      <w:r w:rsidRPr="000149F7">
        <w:rPr>
          <w:rFonts w:ascii="Exo" w:hAnsi="Exo" w:cs="Arial"/>
          <w:sz w:val="24"/>
          <w:szCs w:val="24"/>
        </w:rPr>
        <w:t>Proveedores de Insumos y Tecnología.</w:t>
      </w:r>
    </w:p>
    <w:p w14:paraId="5C7ACCAE" w14:textId="77777777" w:rsidR="008F7E9D" w:rsidRPr="000149F7" w:rsidRDefault="008F7E9D" w:rsidP="00074739">
      <w:pPr>
        <w:numPr>
          <w:ilvl w:val="0"/>
          <w:numId w:val="5"/>
        </w:numPr>
        <w:ind w:left="357" w:hanging="357"/>
        <w:jc w:val="both"/>
        <w:rPr>
          <w:rFonts w:ascii="Exo" w:hAnsi="Exo" w:cs="Arial"/>
          <w:sz w:val="24"/>
          <w:szCs w:val="24"/>
        </w:rPr>
      </w:pPr>
      <w:r w:rsidRPr="000149F7">
        <w:rPr>
          <w:rFonts w:ascii="Exo" w:hAnsi="Exo" w:cs="Arial"/>
          <w:sz w:val="24"/>
          <w:szCs w:val="24"/>
        </w:rPr>
        <w:t>INLAB.</w:t>
      </w:r>
    </w:p>
    <w:p w14:paraId="6E0B26CB" w14:textId="77777777" w:rsidR="008F7E9D" w:rsidRDefault="008F7E9D" w:rsidP="00074739">
      <w:pPr>
        <w:numPr>
          <w:ilvl w:val="0"/>
          <w:numId w:val="5"/>
        </w:numPr>
        <w:ind w:left="357" w:hanging="357"/>
        <w:jc w:val="both"/>
        <w:rPr>
          <w:rFonts w:ascii="Exo" w:hAnsi="Exo" w:cs="Arial"/>
          <w:sz w:val="24"/>
          <w:szCs w:val="24"/>
        </w:rPr>
      </w:pPr>
      <w:r w:rsidRPr="000149F7">
        <w:rPr>
          <w:rFonts w:ascii="Exo" w:hAnsi="Exo" w:cs="Arial"/>
          <w:sz w:val="24"/>
          <w:szCs w:val="24"/>
        </w:rPr>
        <w:t>Biotopics S.A.</w:t>
      </w:r>
    </w:p>
    <w:p w14:paraId="0BB52B62" w14:textId="77777777" w:rsidR="005C4229" w:rsidRDefault="005C4229" w:rsidP="005C4229">
      <w:pPr>
        <w:jc w:val="both"/>
        <w:rPr>
          <w:rFonts w:ascii="Exo" w:hAnsi="Exo" w:cs="Arial"/>
          <w:sz w:val="24"/>
          <w:szCs w:val="24"/>
        </w:rPr>
      </w:pPr>
    </w:p>
    <w:p w14:paraId="0ED486DC" w14:textId="67E57462" w:rsidR="005C4229" w:rsidRDefault="00784D81" w:rsidP="005C4229">
      <w:pPr>
        <w:jc w:val="both"/>
        <w:rPr>
          <w:rFonts w:ascii="Exo" w:hAnsi="Exo" w:cs="Arial"/>
          <w:sz w:val="24"/>
          <w:szCs w:val="24"/>
        </w:rPr>
      </w:pPr>
      <w:r>
        <w:rPr>
          <w:rFonts w:ascii="Exo" w:hAnsi="Exo" w:cs="Arial"/>
          <w:sz w:val="24"/>
          <w:szCs w:val="24"/>
        </w:rPr>
        <w:t xml:space="preserve">A </w:t>
      </w:r>
      <w:r w:rsidR="00190110">
        <w:rPr>
          <w:rFonts w:ascii="Exo" w:hAnsi="Exo" w:cs="Arial"/>
          <w:sz w:val="24"/>
          <w:szCs w:val="24"/>
        </w:rPr>
        <w:t>continuación,</w:t>
      </w:r>
      <w:r>
        <w:rPr>
          <w:rFonts w:ascii="Exo" w:hAnsi="Exo" w:cs="Arial"/>
          <w:sz w:val="24"/>
          <w:szCs w:val="24"/>
        </w:rPr>
        <w:t xml:space="preserve"> se detallan los ensayos que PECOM no realiza dentro de sus Laboratorios pero </w:t>
      </w:r>
      <w:r w:rsidR="00A477B8">
        <w:rPr>
          <w:rFonts w:ascii="Exo" w:hAnsi="Exo" w:cs="Arial"/>
          <w:sz w:val="24"/>
          <w:szCs w:val="24"/>
        </w:rPr>
        <w:t xml:space="preserve">en caso de requerirse no presentan dificultades para gestionarlo: </w:t>
      </w:r>
    </w:p>
    <w:p w14:paraId="13DBF0F4" w14:textId="77777777" w:rsidR="005C4229" w:rsidRDefault="005C4229" w:rsidP="005C4229">
      <w:pPr>
        <w:jc w:val="both"/>
        <w:rPr>
          <w:rFonts w:ascii="Exo" w:hAnsi="Exo" w:cs="Arial"/>
          <w:sz w:val="24"/>
          <w:szCs w:val="24"/>
        </w:rPr>
      </w:pPr>
    </w:p>
    <w:p w14:paraId="58400900" w14:textId="77777777" w:rsidR="005C4229" w:rsidRPr="005C4229" w:rsidRDefault="005C4229" w:rsidP="00A477B8">
      <w:pPr>
        <w:pStyle w:val="Prrafodelista"/>
        <w:numPr>
          <w:ilvl w:val="0"/>
          <w:numId w:val="20"/>
        </w:numPr>
        <w:ind w:left="426"/>
        <w:jc w:val="both"/>
        <w:rPr>
          <w:rFonts w:ascii="Exo" w:hAnsi="Exo" w:cs="Arial"/>
          <w:sz w:val="24"/>
          <w:szCs w:val="24"/>
        </w:rPr>
      </w:pPr>
      <w:r w:rsidRPr="005C4229">
        <w:rPr>
          <w:rFonts w:ascii="Exo" w:hAnsi="Exo" w:cs="Arial"/>
          <w:sz w:val="24"/>
          <w:szCs w:val="24"/>
        </w:rPr>
        <w:t>Preparado de Salmueras sintéticas</w:t>
      </w:r>
    </w:p>
    <w:p w14:paraId="2BA62463" w14:textId="77777777" w:rsidR="005C4229" w:rsidRPr="005C4229" w:rsidRDefault="005C4229" w:rsidP="00A477B8">
      <w:pPr>
        <w:pStyle w:val="Prrafodelista"/>
        <w:numPr>
          <w:ilvl w:val="0"/>
          <w:numId w:val="20"/>
        </w:numPr>
        <w:ind w:left="426"/>
        <w:jc w:val="both"/>
        <w:rPr>
          <w:rFonts w:ascii="Exo" w:hAnsi="Exo" w:cs="Arial"/>
          <w:sz w:val="24"/>
          <w:szCs w:val="24"/>
        </w:rPr>
      </w:pPr>
      <w:r w:rsidRPr="005C4229">
        <w:rPr>
          <w:rFonts w:ascii="Exo" w:hAnsi="Exo" w:cs="Arial"/>
          <w:sz w:val="24"/>
          <w:szCs w:val="24"/>
        </w:rPr>
        <w:t>Análisis de Arsenico-Técnica SMWaW 3030 E / 3114 B/C</w:t>
      </w:r>
    </w:p>
    <w:p w14:paraId="1FCEA636" w14:textId="77777777" w:rsidR="005C4229" w:rsidRPr="005C4229" w:rsidRDefault="005C4229" w:rsidP="00A477B8">
      <w:pPr>
        <w:pStyle w:val="Prrafodelista"/>
        <w:numPr>
          <w:ilvl w:val="0"/>
          <w:numId w:val="20"/>
        </w:numPr>
        <w:ind w:left="426"/>
        <w:jc w:val="both"/>
        <w:rPr>
          <w:rFonts w:ascii="Exo" w:hAnsi="Exo" w:cs="Arial"/>
          <w:sz w:val="24"/>
          <w:szCs w:val="24"/>
        </w:rPr>
      </w:pPr>
      <w:r w:rsidRPr="005C4229">
        <w:rPr>
          <w:rFonts w:ascii="Exo" w:hAnsi="Exo" w:cs="Arial"/>
          <w:sz w:val="24"/>
          <w:szCs w:val="24"/>
        </w:rPr>
        <w:t>Análisis de partículas en Liquidos- ASTM WK 45240</w:t>
      </w:r>
    </w:p>
    <w:p w14:paraId="55CB1A97" w14:textId="77777777" w:rsidR="005C4229" w:rsidRPr="005C4229" w:rsidRDefault="005C4229" w:rsidP="00A477B8">
      <w:pPr>
        <w:pStyle w:val="Prrafodelista"/>
        <w:numPr>
          <w:ilvl w:val="0"/>
          <w:numId w:val="20"/>
        </w:numPr>
        <w:ind w:left="426"/>
        <w:jc w:val="both"/>
        <w:rPr>
          <w:rFonts w:ascii="Exo" w:hAnsi="Exo" w:cs="Arial"/>
          <w:sz w:val="24"/>
          <w:szCs w:val="24"/>
        </w:rPr>
      </w:pPr>
      <w:r w:rsidRPr="005C4229">
        <w:rPr>
          <w:rFonts w:ascii="Exo" w:hAnsi="Exo" w:cs="Arial"/>
          <w:sz w:val="24"/>
          <w:szCs w:val="24"/>
        </w:rPr>
        <w:t>Análisis de Sólidos-Composición Mineralógica (DRX) Difracción por Rayos X (DRX)</w:t>
      </w:r>
    </w:p>
    <w:p w14:paraId="6BC7FCCD" w14:textId="77777777" w:rsidR="005C4229" w:rsidRPr="005C4229" w:rsidRDefault="005C4229" w:rsidP="00A477B8">
      <w:pPr>
        <w:pStyle w:val="Prrafodelista"/>
        <w:numPr>
          <w:ilvl w:val="0"/>
          <w:numId w:val="20"/>
        </w:numPr>
        <w:ind w:left="426"/>
        <w:jc w:val="both"/>
        <w:rPr>
          <w:rFonts w:ascii="Exo" w:hAnsi="Exo" w:cs="Arial"/>
          <w:sz w:val="24"/>
          <w:szCs w:val="24"/>
        </w:rPr>
      </w:pPr>
      <w:r w:rsidRPr="005C4229">
        <w:rPr>
          <w:rFonts w:ascii="Exo" w:hAnsi="Exo" w:cs="Arial"/>
          <w:sz w:val="24"/>
          <w:szCs w:val="24"/>
        </w:rPr>
        <w:t>SARA-ASTM D 2007 / D 6560 / D</w:t>
      </w:r>
    </w:p>
    <w:p w14:paraId="57750BF6" w14:textId="723A3E87" w:rsidR="005C4229" w:rsidRPr="005C4229" w:rsidRDefault="005C4229" w:rsidP="00A477B8">
      <w:pPr>
        <w:pStyle w:val="Prrafodelista"/>
        <w:numPr>
          <w:ilvl w:val="0"/>
          <w:numId w:val="20"/>
        </w:numPr>
        <w:ind w:left="426"/>
        <w:jc w:val="both"/>
        <w:rPr>
          <w:rFonts w:ascii="Exo" w:hAnsi="Exo" w:cs="Arial"/>
          <w:sz w:val="24"/>
          <w:szCs w:val="24"/>
        </w:rPr>
      </w:pPr>
      <w:r w:rsidRPr="005C4229">
        <w:rPr>
          <w:rFonts w:ascii="Exo" w:hAnsi="Exo" w:cs="Arial"/>
          <w:sz w:val="24"/>
          <w:szCs w:val="24"/>
        </w:rPr>
        <w:t>Cromatografia de Naftas. Gasolinas o Crudos (PIONA)- ASTM D-2789</w:t>
      </w:r>
    </w:p>
    <w:p w14:paraId="3CDC360D" w14:textId="77777777" w:rsidR="000149F7" w:rsidRPr="000149F7" w:rsidRDefault="000149F7" w:rsidP="000149F7">
      <w:pPr>
        <w:ind w:left="357"/>
        <w:jc w:val="both"/>
        <w:rPr>
          <w:rFonts w:ascii="Exo" w:hAnsi="Exo" w:cs="Arial"/>
          <w:sz w:val="24"/>
          <w:szCs w:val="24"/>
        </w:rPr>
      </w:pPr>
    </w:p>
    <w:p w14:paraId="671277BF" w14:textId="1B7B4E6F" w:rsidR="000149F7" w:rsidRPr="000149F7" w:rsidRDefault="008F7E9D" w:rsidP="000149F7">
      <w:pPr>
        <w:tabs>
          <w:tab w:val="num" w:pos="8789"/>
        </w:tabs>
        <w:jc w:val="both"/>
        <w:rPr>
          <w:rFonts w:ascii="Exo" w:hAnsi="Exo" w:cs="Arial"/>
          <w:sz w:val="24"/>
          <w:szCs w:val="24"/>
        </w:rPr>
      </w:pPr>
      <w:r w:rsidRPr="000149F7">
        <w:rPr>
          <w:rFonts w:ascii="Exo" w:hAnsi="Exo" w:cs="Arial"/>
          <w:sz w:val="24"/>
          <w:szCs w:val="24"/>
        </w:rPr>
        <w:t xml:space="preserve">El Servicio </w:t>
      </w:r>
      <w:r w:rsidR="002C4184" w:rsidRPr="000149F7">
        <w:rPr>
          <w:rFonts w:ascii="Exo" w:hAnsi="Exo" w:cs="Arial"/>
          <w:sz w:val="24"/>
          <w:szCs w:val="24"/>
        </w:rPr>
        <w:t>P</w:t>
      </w:r>
      <w:r w:rsidR="00364E10">
        <w:rPr>
          <w:rFonts w:ascii="Exo" w:hAnsi="Exo" w:cs="Arial"/>
          <w:sz w:val="24"/>
          <w:szCs w:val="24"/>
        </w:rPr>
        <w:t>ECOM</w:t>
      </w:r>
      <w:r w:rsidRPr="000149F7">
        <w:rPr>
          <w:rFonts w:ascii="Exo" w:hAnsi="Exo" w:cs="Arial"/>
          <w:sz w:val="24"/>
          <w:szCs w:val="24"/>
        </w:rPr>
        <w:t xml:space="preserve"> cuenta con software para evaluación de Tendencias Incrustantes y/o Corrosivas de Aguas, que se emplea para la elaboración de informes y mapas de tendencias incrustantes y/o corrosivas de aguas. También se lo utiliza para ensayos de laboratorio</w:t>
      </w:r>
    </w:p>
    <w:p w14:paraId="15F0F41A" w14:textId="77777777" w:rsidR="000149F7" w:rsidRPr="000149F7" w:rsidRDefault="000149F7" w:rsidP="000149F7">
      <w:pPr>
        <w:tabs>
          <w:tab w:val="num" w:pos="8789"/>
        </w:tabs>
        <w:jc w:val="both"/>
        <w:rPr>
          <w:rFonts w:ascii="Exo" w:hAnsi="Exo" w:cs="Arial"/>
          <w:sz w:val="24"/>
          <w:szCs w:val="24"/>
        </w:rPr>
      </w:pPr>
    </w:p>
    <w:p w14:paraId="6AAC52CC" w14:textId="7B63588F" w:rsidR="005048CA" w:rsidRDefault="008F7E9D" w:rsidP="000149F7">
      <w:pPr>
        <w:pStyle w:val="Textoindependiente"/>
        <w:jc w:val="both"/>
        <w:rPr>
          <w:rFonts w:ascii="Exo" w:hAnsi="Exo" w:cs="Arial"/>
          <w:sz w:val="24"/>
          <w:szCs w:val="24"/>
        </w:rPr>
      </w:pPr>
      <w:r w:rsidRPr="006C7A73">
        <w:rPr>
          <w:rFonts w:ascii="Exo" w:hAnsi="Exo" w:cs="Arial"/>
          <w:b/>
          <w:color w:val="002060"/>
          <w:sz w:val="24"/>
          <w:szCs w:val="24"/>
        </w:rPr>
        <w:t>ANALISYS 4.5:</w:t>
      </w:r>
      <w:r w:rsidRPr="000149F7">
        <w:rPr>
          <w:rFonts w:ascii="Exo" w:hAnsi="Exo" w:cs="Arial"/>
          <w:sz w:val="24"/>
          <w:szCs w:val="24"/>
        </w:rPr>
        <w:t xml:space="preserve"> Es un software de desarrollo propio, que permite evaluar la estabilidad o tendencia incrustante de las aguas por carbonatos y sulfatos, como así también determinar la composición probable de sales, a partir de los análisis ingresados, utilizando los índices de Stiff &amp; Davis y Oddo-Tomson.</w:t>
      </w:r>
    </w:p>
    <w:p w14:paraId="7C7C8EA7" w14:textId="77777777" w:rsidR="00891CD7" w:rsidRDefault="00891CD7" w:rsidP="000149F7">
      <w:pPr>
        <w:pStyle w:val="Textoindependiente"/>
        <w:jc w:val="both"/>
        <w:rPr>
          <w:rFonts w:ascii="Exo" w:hAnsi="Exo" w:cs="Arial"/>
          <w:sz w:val="24"/>
          <w:szCs w:val="24"/>
        </w:rPr>
      </w:pPr>
    </w:p>
    <w:p w14:paraId="06774569" w14:textId="74B28E65" w:rsidR="00CD7361" w:rsidRDefault="00A14786" w:rsidP="00561E9C">
      <w:pPr>
        <w:pStyle w:val="Ttulo1"/>
        <w:spacing w:after="120"/>
        <w:rPr>
          <w:rFonts w:ascii="Exo Black" w:hAnsi="Exo Black"/>
          <w:b/>
          <w:color w:val="20335A"/>
          <w:szCs w:val="36"/>
        </w:rPr>
      </w:pPr>
      <w:bookmarkStart w:id="33" w:name="_Toc113875591"/>
      <w:bookmarkStart w:id="34" w:name="_Toc122644823"/>
      <w:bookmarkStart w:id="35" w:name="_Toc136338322"/>
      <w:r>
        <w:rPr>
          <w:rFonts w:ascii="Exo Black" w:hAnsi="Exo Black"/>
          <w:b/>
          <w:color w:val="20335A"/>
          <w:sz w:val="32"/>
          <w:szCs w:val="32"/>
        </w:rPr>
        <w:t>6</w:t>
      </w:r>
      <w:r w:rsidR="00CD7361">
        <w:rPr>
          <w:rFonts w:ascii="Exo Black" w:hAnsi="Exo Black"/>
          <w:b/>
          <w:color w:val="20335A"/>
          <w:sz w:val="32"/>
          <w:szCs w:val="32"/>
        </w:rPr>
        <w:t xml:space="preserve">. </w:t>
      </w:r>
      <w:bookmarkEnd w:id="33"/>
      <w:r w:rsidR="00290E10">
        <w:rPr>
          <w:rFonts w:ascii="Exo Black" w:hAnsi="Exo Black"/>
          <w:b/>
          <w:color w:val="20335A"/>
          <w:sz w:val="32"/>
          <w:szCs w:val="32"/>
        </w:rPr>
        <w:t>OFERTA BASE</w:t>
      </w:r>
      <w:bookmarkEnd w:id="34"/>
      <w:bookmarkEnd w:id="35"/>
      <w:r w:rsidR="00CD7361">
        <w:rPr>
          <w:rFonts w:ascii="Exo Black" w:hAnsi="Exo Black"/>
          <w:b/>
          <w:color w:val="20335A"/>
          <w:szCs w:val="36"/>
        </w:rPr>
        <w:t xml:space="preserve"> </w:t>
      </w:r>
    </w:p>
    <w:p w14:paraId="5290AE14" w14:textId="77777777" w:rsidR="00DE1B30" w:rsidRDefault="00DE1B30" w:rsidP="00DE1B30"/>
    <w:p w14:paraId="6794A3FB" w14:textId="43875F05" w:rsidR="00FA1194" w:rsidRDefault="005B1896" w:rsidP="00975FB1">
      <w:pPr>
        <w:jc w:val="both"/>
        <w:rPr>
          <w:rFonts w:ascii="Exo" w:hAnsi="Exo"/>
          <w:sz w:val="24"/>
          <w:szCs w:val="24"/>
        </w:rPr>
      </w:pPr>
      <w:r>
        <w:rPr>
          <w:rFonts w:ascii="Exo" w:hAnsi="Exo"/>
          <w:sz w:val="24"/>
          <w:szCs w:val="24"/>
        </w:rPr>
        <w:t xml:space="preserve">Teniendo en cuenta el volumen requerido por la compañía </w:t>
      </w:r>
      <w:r w:rsidR="002B0CC2">
        <w:rPr>
          <w:rFonts w:ascii="Exo" w:hAnsi="Exo"/>
          <w:sz w:val="24"/>
          <w:szCs w:val="24"/>
        </w:rPr>
        <w:t>al mes, asegurar el stock es imprescindible</w:t>
      </w:r>
      <w:r w:rsidR="00FA1194">
        <w:rPr>
          <w:rFonts w:ascii="Exo" w:hAnsi="Exo"/>
          <w:sz w:val="24"/>
          <w:szCs w:val="24"/>
        </w:rPr>
        <w:t>. Con las condiciones actuales en que suscitan las operaciones de importación del país, PECOM ha r</w:t>
      </w:r>
      <w:r w:rsidR="0018014B" w:rsidRPr="0018014B">
        <w:rPr>
          <w:rFonts w:ascii="Exo" w:hAnsi="Exo"/>
          <w:sz w:val="24"/>
          <w:szCs w:val="24"/>
        </w:rPr>
        <w:t>esuelto</w:t>
      </w:r>
      <w:r w:rsidR="00FA1194">
        <w:rPr>
          <w:rFonts w:ascii="Exo" w:hAnsi="Exo"/>
          <w:sz w:val="24"/>
          <w:szCs w:val="24"/>
        </w:rPr>
        <w:t xml:space="preserve"> la problemática</w:t>
      </w:r>
      <w:r w:rsidR="0018014B" w:rsidRPr="0018014B">
        <w:rPr>
          <w:rFonts w:ascii="Exo" w:hAnsi="Exo"/>
          <w:sz w:val="24"/>
          <w:szCs w:val="24"/>
        </w:rPr>
        <w:t xml:space="preserve"> incrementando el Stock de Productos Críticos. Esto nos permite disponer de tiempo para resolver las constantes coyunturas que se presentan en Argentina. </w:t>
      </w:r>
    </w:p>
    <w:p w14:paraId="290EF739" w14:textId="77777777" w:rsidR="00FA1194" w:rsidRDefault="00FA1194" w:rsidP="00975FB1">
      <w:pPr>
        <w:jc w:val="both"/>
        <w:rPr>
          <w:rFonts w:ascii="Exo" w:hAnsi="Exo"/>
          <w:sz w:val="24"/>
          <w:szCs w:val="24"/>
        </w:rPr>
      </w:pPr>
    </w:p>
    <w:p w14:paraId="29D8BB20" w14:textId="298B6350" w:rsidR="0018014B" w:rsidRPr="0018014B" w:rsidRDefault="0018014B" w:rsidP="00975FB1">
      <w:pPr>
        <w:jc w:val="both"/>
        <w:rPr>
          <w:rFonts w:ascii="Exo" w:hAnsi="Exo"/>
          <w:sz w:val="24"/>
          <w:szCs w:val="24"/>
        </w:rPr>
      </w:pPr>
      <w:r w:rsidRPr="0018014B">
        <w:rPr>
          <w:rFonts w:ascii="Exo" w:hAnsi="Exo"/>
          <w:sz w:val="24"/>
          <w:szCs w:val="24"/>
        </w:rPr>
        <w:t xml:space="preserve">Disponemos de una larga trayectoria con un significativo Universo de proveedores con los que desarrollamos las alternativas necesarias para lograr disponer los materiales en los plazos requeridos. Adicionalmente, pertenecemos a un Grupo de Compañías [Grupo Pérez Compac] con el cual operamos en conjunto para resolver las circunstancias puntuales de Importación que se nos presentan. </w:t>
      </w:r>
    </w:p>
    <w:p w14:paraId="7A8F8194" w14:textId="77777777" w:rsidR="0018014B" w:rsidRPr="0018014B" w:rsidRDefault="0018014B" w:rsidP="00975FB1">
      <w:pPr>
        <w:jc w:val="both"/>
        <w:rPr>
          <w:rFonts w:ascii="Exo" w:hAnsi="Exo"/>
          <w:sz w:val="24"/>
          <w:szCs w:val="24"/>
        </w:rPr>
      </w:pPr>
    </w:p>
    <w:p w14:paraId="6E6B0B7D" w14:textId="77777777" w:rsidR="0018014B" w:rsidRPr="0018014B" w:rsidRDefault="0018014B" w:rsidP="00975FB1">
      <w:pPr>
        <w:jc w:val="both"/>
        <w:rPr>
          <w:rFonts w:ascii="Exo" w:hAnsi="Exo"/>
          <w:sz w:val="24"/>
          <w:szCs w:val="24"/>
        </w:rPr>
      </w:pPr>
      <w:r w:rsidRPr="0018014B">
        <w:rPr>
          <w:rFonts w:ascii="Exo" w:hAnsi="Exo"/>
          <w:sz w:val="24"/>
          <w:szCs w:val="24"/>
        </w:rPr>
        <w:t xml:space="preserve">Las dificultades Existen y son cada vez mayores. El nuevo Sistema de Importaciones de la República Argentina [SIRA] supera en Restricciones al anterior SIMI presentando un nuevo set de </w:t>
      </w:r>
      <w:r w:rsidRPr="0018014B">
        <w:rPr>
          <w:rFonts w:ascii="Exo" w:hAnsi="Exo"/>
          <w:sz w:val="24"/>
          <w:szCs w:val="24"/>
        </w:rPr>
        <w:lastRenderedPageBreak/>
        <w:t xml:space="preserve">Dificultades para toda la Industria. Tanto este desafío como el anterior, los hemos trabajado y resuelto con nuestro departamento de Compras y Comercio Exterior tanto de nuestra Compañía como con el GPC. </w:t>
      </w:r>
    </w:p>
    <w:p w14:paraId="1BA4BD03" w14:textId="77777777" w:rsidR="0018014B" w:rsidRPr="0018014B" w:rsidRDefault="0018014B" w:rsidP="00975FB1">
      <w:pPr>
        <w:jc w:val="both"/>
        <w:rPr>
          <w:rFonts w:ascii="Exo" w:hAnsi="Exo"/>
          <w:sz w:val="24"/>
          <w:szCs w:val="24"/>
        </w:rPr>
      </w:pPr>
    </w:p>
    <w:p w14:paraId="42AC72BC" w14:textId="6DA76259" w:rsidR="00DE1B30" w:rsidRDefault="004D3873" w:rsidP="00975FB1">
      <w:pPr>
        <w:jc w:val="both"/>
        <w:rPr>
          <w:rFonts w:ascii="Exo" w:hAnsi="Exo"/>
          <w:sz w:val="24"/>
          <w:szCs w:val="24"/>
        </w:rPr>
      </w:pPr>
      <w:r>
        <w:rPr>
          <w:rFonts w:ascii="Exo" w:hAnsi="Exo"/>
          <w:sz w:val="24"/>
          <w:szCs w:val="24"/>
        </w:rPr>
        <w:t>En</w:t>
      </w:r>
      <w:r w:rsidR="0018014B" w:rsidRPr="0018014B">
        <w:rPr>
          <w:rFonts w:ascii="Exo" w:hAnsi="Exo"/>
          <w:sz w:val="24"/>
          <w:szCs w:val="24"/>
        </w:rPr>
        <w:t xml:space="preserve"> caso de una disrupción circunstancial, tenemos ya desarrolladas Alternativas Técnicas que podemos fabricar en nuestras Instalaciones de Comodoro Rivadavia. Esto nos permite sortear estas situaciones junto con nuestros Clientes. Hasta el momento no ha sido necesario su utilización.</w:t>
      </w:r>
    </w:p>
    <w:p w14:paraId="2F1849A8" w14:textId="77777777" w:rsidR="0018014B" w:rsidRPr="00DE1B30" w:rsidRDefault="0018014B" w:rsidP="00975FB1"/>
    <w:p w14:paraId="572A8BF9" w14:textId="39F2C0CE" w:rsidR="0087231D" w:rsidRPr="00B50293" w:rsidRDefault="00A14786" w:rsidP="00975FB1">
      <w:pPr>
        <w:pStyle w:val="Encabezado"/>
        <w:tabs>
          <w:tab w:val="clear" w:pos="4252"/>
          <w:tab w:val="clear" w:pos="8504"/>
        </w:tabs>
        <w:jc w:val="both"/>
        <w:outlineLvl w:val="0"/>
        <w:rPr>
          <w:rFonts w:ascii="Exo" w:hAnsi="Exo" w:cs="Arial"/>
          <w:b/>
          <w:color w:val="002060"/>
          <w:sz w:val="28"/>
          <w:szCs w:val="28"/>
        </w:rPr>
      </w:pPr>
      <w:bookmarkStart w:id="36" w:name="_Toc122644824"/>
      <w:bookmarkStart w:id="37" w:name="_Toc136338323"/>
      <w:r w:rsidRPr="00B50293">
        <w:rPr>
          <w:rFonts w:ascii="Exo" w:hAnsi="Exo" w:cs="Arial"/>
          <w:b/>
          <w:color w:val="002060"/>
          <w:sz w:val="28"/>
          <w:szCs w:val="28"/>
        </w:rPr>
        <w:t>6.</w:t>
      </w:r>
      <w:r w:rsidR="0087231D" w:rsidRPr="00B50293">
        <w:rPr>
          <w:rFonts w:ascii="Exo" w:hAnsi="Exo" w:cs="Arial"/>
          <w:b/>
          <w:color w:val="002060"/>
          <w:sz w:val="28"/>
          <w:szCs w:val="28"/>
        </w:rPr>
        <w:t xml:space="preserve">1. </w:t>
      </w:r>
      <w:bookmarkEnd w:id="36"/>
      <w:r w:rsidR="00DF672A" w:rsidRPr="00B50293">
        <w:rPr>
          <w:rFonts w:ascii="Exo" w:hAnsi="Exo" w:cs="Arial"/>
          <w:b/>
          <w:color w:val="002060"/>
          <w:sz w:val="28"/>
          <w:szCs w:val="28"/>
        </w:rPr>
        <w:t>Boletín técnico</w:t>
      </w:r>
      <w:r w:rsidR="00190110">
        <w:rPr>
          <w:rFonts w:ascii="Exo" w:hAnsi="Exo" w:cs="Arial"/>
          <w:b/>
          <w:bCs/>
          <w:color w:val="002060"/>
          <w:sz w:val="24"/>
          <w:szCs w:val="24"/>
        </w:rPr>
        <w:t xml:space="preserve"> y FDS</w:t>
      </w:r>
      <w:r w:rsidR="00DF672A">
        <w:rPr>
          <w:rFonts w:ascii="Exo" w:hAnsi="Exo" w:cs="Arial"/>
          <w:b/>
          <w:bCs/>
          <w:color w:val="002060"/>
          <w:sz w:val="24"/>
          <w:szCs w:val="24"/>
        </w:rPr>
        <w:t xml:space="preserve"> </w:t>
      </w:r>
      <w:r w:rsidR="00DF672A" w:rsidRPr="00B50293">
        <w:rPr>
          <w:rFonts w:ascii="Exo" w:hAnsi="Exo" w:cs="Arial"/>
          <w:b/>
          <w:color w:val="002060"/>
          <w:sz w:val="28"/>
          <w:szCs w:val="28"/>
        </w:rPr>
        <w:t>de todos los productos</w:t>
      </w:r>
      <w:bookmarkEnd w:id="37"/>
    </w:p>
    <w:p w14:paraId="74EC78DD" w14:textId="77777777" w:rsidR="00191AB9" w:rsidRDefault="00191AB9" w:rsidP="00975FB1">
      <w:pPr>
        <w:pStyle w:val="Encabezado"/>
        <w:tabs>
          <w:tab w:val="clear" w:pos="4252"/>
          <w:tab w:val="clear" w:pos="8504"/>
        </w:tabs>
        <w:jc w:val="both"/>
        <w:rPr>
          <w:rFonts w:ascii="Exo" w:hAnsi="Exo" w:cs="Arial"/>
          <w:b/>
          <w:bCs/>
          <w:color w:val="002060"/>
          <w:sz w:val="24"/>
          <w:szCs w:val="24"/>
        </w:rPr>
      </w:pPr>
    </w:p>
    <w:p w14:paraId="45B8C4A2" w14:textId="61D7DA4B" w:rsidR="00191AB9" w:rsidRPr="00191AB9" w:rsidRDefault="00191AB9" w:rsidP="00975FB1">
      <w:pPr>
        <w:pStyle w:val="Encabezado"/>
        <w:tabs>
          <w:tab w:val="clear" w:pos="4252"/>
          <w:tab w:val="clear" w:pos="8504"/>
        </w:tabs>
        <w:jc w:val="both"/>
        <w:rPr>
          <w:rFonts w:ascii="Exo" w:hAnsi="Exo" w:cs="Arial"/>
          <w:sz w:val="24"/>
          <w:szCs w:val="24"/>
        </w:rPr>
      </w:pPr>
      <w:r w:rsidRPr="00191AB9">
        <w:rPr>
          <w:rFonts w:ascii="Exo" w:hAnsi="Exo" w:cs="Arial"/>
          <w:sz w:val="24"/>
          <w:szCs w:val="24"/>
        </w:rPr>
        <w:t xml:space="preserve">Todas las hojas correspondientes a los productos recomendados pueden visualizarse </w:t>
      </w:r>
      <w:r w:rsidR="00190110">
        <w:rPr>
          <w:rFonts w:ascii="Exo" w:hAnsi="Exo" w:cs="Arial"/>
          <w:sz w:val="24"/>
          <w:szCs w:val="24"/>
        </w:rPr>
        <w:t xml:space="preserve">en </w:t>
      </w:r>
      <w:r w:rsidR="00B56A99">
        <w:rPr>
          <w:rFonts w:ascii="Exo" w:hAnsi="Exo" w:cs="Arial"/>
          <w:sz w:val="24"/>
          <w:szCs w:val="24"/>
        </w:rPr>
        <w:t>las carpetas correspondientes</w:t>
      </w:r>
      <w:r w:rsidR="00190110">
        <w:rPr>
          <w:rFonts w:ascii="Exo" w:hAnsi="Exo" w:cs="Arial"/>
          <w:sz w:val="24"/>
          <w:szCs w:val="24"/>
        </w:rPr>
        <w:t xml:space="preserve"> </w:t>
      </w:r>
      <w:ins w:id="38" w:author="Microsoft Word" w:date="2023-09-01T15:35:00Z">
        <w:r w:rsidR="00190110">
          <w:rPr>
            <w:rFonts w:ascii="Exo" w:hAnsi="Exo" w:cs="Arial"/>
            <w:sz w:val="24"/>
            <w:szCs w:val="24"/>
          </w:rPr>
          <w:t xml:space="preserve">los Anexos I y II. </w:t>
        </w:r>
      </w:ins>
    </w:p>
    <w:p w14:paraId="012A101C" w14:textId="77777777" w:rsidR="00191AB9" w:rsidRDefault="00191AB9" w:rsidP="00975FB1">
      <w:pPr>
        <w:pStyle w:val="Encabezado"/>
        <w:tabs>
          <w:tab w:val="clear" w:pos="4252"/>
          <w:tab w:val="clear" w:pos="8504"/>
        </w:tabs>
        <w:jc w:val="both"/>
        <w:rPr>
          <w:rFonts w:ascii="Exo" w:hAnsi="Exo" w:cs="Arial"/>
          <w:b/>
          <w:bCs/>
          <w:color w:val="002060"/>
          <w:sz w:val="24"/>
          <w:szCs w:val="24"/>
        </w:rPr>
      </w:pPr>
    </w:p>
    <w:p w14:paraId="57DC8F40" w14:textId="7F96845E" w:rsidR="00CE3DAD" w:rsidRPr="00B50293" w:rsidRDefault="00CE3DAD" w:rsidP="00975FB1">
      <w:pPr>
        <w:pStyle w:val="Encabezado"/>
        <w:tabs>
          <w:tab w:val="clear" w:pos="4252"/>
          <w:tab w:val="clear" w:pos="8504"/>
        </w:tabs>
        <w:jc w:val="both"/>
        <w:outlineLvl w:val="0"/>
        <w:rPr>
          <w:rFonts w:ascii="Exo" w:hAnsi="Exo" w:cs="Arial"/>
          <w:b/>
          <w:color w:val="002060"/>
          <w:sz w:val="28"/>
          <w:szCs w:val="28"/>
        </w:rPr>
      </w:pPr>
      <w:bookmarkStart w:id="39" w:name="_Toc136338324"/>
      <w:r w:rsidRPr="00B50293">
        <w:rPr>
          <w:rFonts w:ascii="Exo" w:hAnsi="Exo" w:cs="Arial"/>
          <w:b/>
          <w:color w:val="002060"/>
          <w:sz w:val="28"/>
          <w:szCs w:val="28"/>
        </w:rPr>
        <w:t>6.</w:t>
      </w:r>
      <w:r w:rsidR="007C4673" w:rsidRPr="00B50293">
        <w:rPr>
          <w:rFonts w:ascii="Exo" w:hAnsi="Exo" w:cs="Arial"/>
          <w:b/>
          <w:color w:val="002060"/>
          <w:sz w:val="28"/>
          <w:szCs w:val="28"/>
        </w:rPr>
        <w:t>2</w:t>
      </w:r>
      <w:r w:rsidRPr="00B50293">
        <w:rPr>
          <w:rFonts w:ascii="Exo" w:hAnsi="Exo" w:cs="Arial"/>
          <w:b/>
          <w:color w:val="002060"/>
          <w:sz w:val="28"/>
          <w:szCs w:val="28"/>
        </w:rPr>
        <w:t>. Concentración recomendada de todos los productos</w:t>
      </w:r>
      <w:bookmarkEnd w:id="39"/>
    </w:p>
    <w:p w14:paraId="02B804D5" w14:textId="77777777" w:rsidR="00A71C04" w:rsidRDefault="00A71C04" w:rsidP="00975FB1">
      <w:pPr>
        <w:pStyle w:val="Encabezado"/>
        <w:tabs>
          <w:tab w:val="clear" w:pos="4252"/>
          <w:tab w:val="clear" w:pos="8504"/>
        </w:tabs>
        <w:jc w:val="both"/>
        <w:outlineLvl w:val="0"/>
        <w:rPr>
          <w:rFonts w:ascii="Exo" w:hAnsi="Exo" w:cs="Arial"/>
          <w:b/>
          <w:bCs/>
          <w:color w:val="002060"/>
          <w:sz w:val="24"/>
          <w:szCs w:val="24"/>
        </w:rPr>
      </w:pPr>
    </w:p>
    <w:p w14:paraId="4F5F93CA" w14:textId="6D27247B" w:rsidR="00A71C04" w:rsidRPr="00A71C04" w:rsidRDefault="00A71C04" w:rsidP="00975FB1">
      <w:pPr>
        <w:pStyle w:val="Encabezado"/>
        <w:jc w:val="both"/>
        <w:rPr>
          <w:rFonts w:ascii="Exo" w:hAnsi="Exo" w:cs="Arial"/>
          <w:sz w:val="24"/>
          <w:szCs w:val="24"/>
          <w:lang w:val="es-ES"/>
        </w:rPr>
      </w:pPr>
      <w:r w:rsidRPr="00A71C04">
        <w:rPr>
          <w:rFonts w:ascii="Exo" w:hAnsi="Exo" w:cs="Arial"/>
          <w:sz w:val="24"/>
          <w:szCs w:val="24"/>
          <w:lang w:val="es-ES"/>
        </w:rPr>
        <w:t xml:space="preserve">La concentración recomendada de los productos químicos se debe ajustar a las condiciones propias de los puntos de aplicación y de los fluidos a tratar, </w:t>
      </w:r>
      <w:r w:rsidR="003C0E8C">
        <w:rPr>
          <w:rFonts w:ascii="Exo" w:hAnsi="Exo" w:cs="Arial"/>
          <w:sz w:val="24"/>
          <w:szCs w:val="24"/>
          <w:lang w:val="es-ES"/>
        </w:rPr>
        <w:t xml:space="preserve">sobretodo ya que al momento de la visita de obra solo se encontraba activo el yacimiendo Bajo Del Choique, </w:t>
      </w:r>
      <w:r w:rsidRPr="00A71C04">
        <w:rPr>
          <w:rFonts w:ascii="Exo" w:hAnsi="Exo" w:cs="Arial"/>
          <w:sz w:val="24"/>
          <w:szCs w:val="24"/>
          <w:lang w:val="es-ES"/>
        </w:rPr>
        <w:t>es por esto</w:t>
      </w:r>
      <w:r w:rsidR="003C0E8C">
        <w:rPr>
          <w:rFonts w:ascii="Exo" w:hAnsi="Exo" w:cs="Arial"/>
          <w:sz w:val="24"/>
          <w:szCs w:val="24"/>
          <w:lang w:val="es-ES"/>
        </w:rPr>
        <w:t xml:space="preserve"> por lo que una vez definida la adjudicación del contrato se deben realizar nuevos muestreos por si han existido cambios en las condiciones del sistema, validar las tecnologías seleccionadas y realizar ensayos de compatibilidad. </w:t>
      </w:r>
    </w:p>
    <w:p w14:paraId="5F6AC941" w14:textId="77777777" w:rsidR="00A71C04" w:rsidRPr="00A71C04" w:rsidRDefault="00A71C04" w:rsidP="00975FB1">
      <w:pPr>
        <w:pStyle w:val="Encabezado"/>
        <w:jc w:val="both"/>
        <w:rPr>
          <w:rFonts w:ascii="Exo" w:hAnsi="Exo" w:cs="Arial"/>
          <w:sz w:val="24"/>
          <w:szCs w:val="24"/>
          <w:lang w:val="es-ES"/>
        </w:rPr>
      </w:pPr>
    </w:p>
    <w:p w14:paraId="22FB7A1D" w14:textId="77777777" w:rsidR="003C0E8C" w:rsidRPr="00A71C04" w:rsidRDefault="003C0E8C" w:rsidP="00975FB1">
      <w:pPr>
        <w:pStyle w:val="Encabezado"/>
        <w:tabs>
          <w:tab w:val="clear" w:pos="4252"/>
          <w:tab w:val="clear" w:pos="8504"/>
        </w:tabs>
        <w:jc w:val="both"/>
        <w:rPr>
          <w:rFonts w:ascii="Exo" w:hAnsi="Exo" w:cs="Arial"/>
          <w:sz w:val="24"/>
          <w:szCs w:val="24"/>
        </w:rPr>
      </w:pPr>
    </w:p>
    <w:p w14:paraId="7506BC84" w14:textId="62241623" w:rsidR="00981893" w:rsidRDefault="00981893" w:rsidP="00975FB1">
      <w:pPr>
        <w:pStyle w:val="Encabezado"/>
        <w:jc w:val="both"/>
        <w:rPr>
          <w:rFonts w:ascii="Exo" w:hAnsi="Exo" w:cs="Arial"/>
          <w:sz w:val="24"/>
          <w:szCs w:val="24"/>
          <w:lang w:val="es-ES"/>
        </w:rPr>
      </w:pPr>
      <w:r>
        <w:rPr>
          <w:rFonts w:ascii="Exo" w:hAnsi="Exo" w:cs="Arial"/>
          <w:sz w:val="24"/>
          <w:szCs w:val="24"/>
          <w:lang w:val="es-ES"/>
        </w:rPr>
        <w:t xml:space="preserve">Los productos químicos </w:t>
      </w:r>
      <w:r w:rsidR="00905EC8">
        <w:rPr>
          <w:rFonts w:ascii="Exo" w:hAnsi="Exo" w:cs="Arial"/>
          <w:sz w:val="24"/>
          <w:szCs w:val="24"/>
          <w:lang w:val="es-ES"/>
        </w:rPr>
        <w:t xml:space="preserve">presentados en el presente documento y los cuales serán descritos en el punto 6.3 </w:t>
      </w:r>
      <w:r w:rsidR="005520B6">
        <w:rPr>
          <w:rFonts w:ascii="Exo" w:hAnsi="Exo" w:cs="Arial"/>
          <w:sz w:val="24"/>
          <w:szCs w:val="24"/>
          <w:lang w:val="es-ES"/>
        </w:rPr>
        <w:t xml:space="preserve">y considerando los comentarios anteriores, serán aplicados inicialmente bajo el siguiente esquema de tratamiento: </w:t>
      </w:r>
      <w:r w:rsidR="00905EC8">
        <w:rPr>
          <w:rFonts w:ascii="Exo" w:hAnsi="Exo" w:cs="Arial"/>
          <w:sz w:val="24"/>
          <w:szCs w:val="24"/>
          <w:lang w:val="es-ES"/>
        </w:rPr>
        <w:t xml:space="preserve"> </w:t>
      </w:r>
    </w:p>
    <w:p w14:paraId="15C85FA7" w14:textId="77777777" w:rsidR="00B56A99" w:rsidRDefault="00B56A99" w:rsidP="00975FB1">
      <w:pPr>
        <w:pStyle w:val="Encabezado"/>
        <w:jc w:val="both"/>
        <w:rPr>
          <w:rFonts w:ascii="Exo" w:hAnsi="Exo" w:cs="Arial"/>
          <w:sz w:val="24"/>
          <w:szCs w:val="24"/>
          <w:lang w:val="es-ES"/>
        </w:rPr>
      </w:pPr>
    </w:p>
    <w:p w14:paraId="21FEEAB8" w14:textId="7035BF0E" w:rsidR="006D087A" w:rsidRPr="006D087A" w:rsidRDefault="006D087A" w:rsidP="006D087A">
      <w:pPr>
        <w:pStyle w:val="Descripcin"/>
        <w:jc w:val="center"/>
        <w:rPr>
          <w:rFonts w:ascii="Exo" w:hAnsi="Exo" w:cs="Arial"/>
          <w:b w:val="0"/>
          <w:bCs w:val="0"/>
          <w:sz w:val="24"/>
          <w:szCs w:val="24"/>
          <w:lang w:val="es-ES"/>
        </w:rPr>
      </w:pPr>
      <w:r w:rsidRPr="006D087A">
        <w:rPr>
          <w:rFonts w:ascii="Exo" w:hAnsi="Exo"/>
          <w:b w:val="0"/>
          <w:bCs w:val="0"/>
        </w:rPr>
        <w:t xml:space="preserve">Tabla </w:t>
      </w:r>
      <w:r w:rsidRPr="006D087A">
        <w:rPr>
          <w:rFonts w:ascii="Exo" w:hAnsi="Exo"/>
          <w:b w:val="0"/>
          <w:bCs w:val="0"/>
        </w:rPr>
        <w:fldChar w:fldCharType="begin"/>
      </w:r>
      <w:r w:rsidRPr="006D087A">
        <w:rPr>
          <w:rFonts w:ascii="Exo" w:hAnsi="Exo"/>
          <w:b w:val="0"/>
          <w:bCs w:val="0"/>
        </w:rPr>
        <w:instrText xml:space="preserve"> SEQ Tabla \* ARABIC </w:instrText>
      </w:r>
      <w:r w:rsidRPr="006D087A">
        <w:rPr>
          <w:rFonts w:ascii="Exo" w:hAnsi="Exo"/>
          <w:b w:val="0"/>
          <w:bCs w:val="0"/>
        </w:rPr>
        <w:fldChar w:fldCharType="separate"/>
      </w:r>
      <w:r w:rsidR="008C0C8C">
        <w:rPr>
          <w:rFonts w:ascii="Exo" w:hAnsi="Exo"/>
          <w:b w:val="0"/>
          <w:bCs w:val="0"/>
          <w:noProof/>
        </w:rPr>
        <w:t>3</w:t>
      </w:r>
      <w:r w:rsidRPr="006D087A">
        <w:rPr>
          <w:rFonts w:ascii="Exo" w:hAnsi="Exo"/>
          <w:b w:val="0"/>
          <w:bCs w:val="0"/>
        </w:rPr>
        <w:fldChar w:fldCharType="end"/>
      </w:r>
      <w:r w:rsidRPr="006D087A">
        <w:rPr>
          <w:rFonts w:ascii="Exo" w:hAnsi="Exo"/>
          <w:b w:val="0"/>
          <w:bCs w:val="0"/>
        </w:rPr>
        <w:t>. Dosis recomendadas por familia de tratamiento químico</w:t>
      </w:r>
    </w:p>
    <w:tbl>
      <w:tblPr>
        <w:tblStyle w:val="Tablanormal2"/>
        <w:tblW w:w="9351" w:type="dxa"/>
        <w:jc w:val="center"/>
        <w:tblLook w:val="04A0" w:firstRow="1" w:lastRow="0" w:firstColumn="1" w:lastColumn="0" w:noHBand="0" w:noVBand="1"/>
      </w:tblPr>
      <w:tblGrid>
        <w:gridCol w:w="3686"/>
        <w:gridCol w:w="5665"/>
      </w:tblGrid>
      <w:tr w:rsidR="00F32CEC" w:rsidRPr="00CA1CE9" w14:paraId="778FEA07" w14:textId="77777777" w:rsidTr="00EF00FA">
        <w:trPr>
          <w:cnfStyle w:val="100000000000" w:firstRow="1" w:lastRow="0" w:firstColumn="0" w:lastColumn="0" w:oddVBand="0" w:evenVBand="0" w:oddHBand="0" w:evenHBand="0" w:firstRowFirstColumn="0" w:firstRowLastColumn="0" w:lastRowFirstColumn="0" w:lastRowLastColumn="0"/>
          <w:trHeight w:val="375"/>
          <w:jc w:val="center"/>
        </w:trPr>
        <w:tc>
          <w:tcPr>
            <w:cnfStyle w:val="001000000000" w:firstRow="0" w:lastRow="0" w:firstColumn="1" w:lastColumn="0" w:oddVBand="0" w:evenVBand="0" w:oddHBand="0" w:evenHBand="0" w:firstRowFirstColumn="0" w:firstRowLastColumn="0" w:lastRowFirstColumn="0" w:lastRowLastColumn="0"/>
            <w:tcW w:w="3686" w:type="dxa"/>
            <w:shd w:val="clear" w:color="auto" w:fill="002060"/>
            <w:vAlign w:val="center"/>
            <w:hideMark/>
          </w:tcPr>
          <w:p w14:paraId="4C7FA379" w14:textId="77777777" w:rsidR="00CA1CE9" w:rsidRPr="00CA1CE9" w:rsidRDefault="00CA1CE9" w:rsidP="00EF00FA">
            <w:pPr>
              <w:jc w:val="center"/>
              <w:rPr>
                <w:rFonts w:ascii="Exo" w:hAnsi="Exo" w:cs="Calibri"/>
                <w:color w:val="FFFFFF" w:themeColor="background1"/>
              </w:rPr>
            </w:pPr>
            <w:r w:rsidRPr="00CA1CE9">
              <w:rPr>
                <w:rFonts w:ascii="Exo" w:hAnsi="Exo" w:cs="Calibri"/>
                <w:color w:val="FFFFFF" w:themeColor="background1"/>
              </w:rPr>
              <w:t>Familia</w:t>
            </w:r>
          </w:p>
        </w:tc>
        <w:tc>
          <w:tcPr>
            <w:tcW w:w="5665" w:type="dxa"/>
            <w:shd w:val="clear" w:color="auto" w:fill="002060"/>
            <w:vAlign w:val="center"/>
            <w:hideMark/>
          </w:tcPr>
          <w:p w14:paraId="57AF34F8" w14:textId="77777777" w:rsidR="00CA1CE9" w:rsidRPr="00CA1CE9" w:rsidRDefault="00CA1CE9" w:rsidP="00EF00FA">
            <w:pPr>
              <w:jc w:val="center"/>
              <w:cnfStyle w:val="100000000000" w:firstRow="1" w:lastRow="0" w:firstColumn="0" w:lastColumn="0" w:oddVBand="0" w:evenVBand="0" w:oddHBand="0" w:evenHBand="0" w:firstRowFirstColumn="0" w:firstRowLastColumn="0" w:lastRowFirstColumn="0" w:lastRowLastColumn="0"/>
              <w:rPr>
                <w:rFonts w:ascii="Exo" w:hAnsi="Exo" w:cs="Calibri"/>
                <w:color w:val="FFFFFF" w:themeColor="background1"/>
              </w:rPr>
            </w:pPr>
            <w:r w:rsidRPr="00CA1CE9">
              <w:rPr>
                <w:rFonts w:ascii="Exo" w:hAnsi="Exo" w:cs="Calibri"/>
                <w:color w:val="FFFFFF" w:themeColor="background1"/>
              </w:rPr>
              <w:t>Dosis*</w:t>
            </w:r>
          </w:p>
        </w:tc>
      </w:tr>
      <w:tr w:rsidR="00CA1CE9" w:rsidRPr="00CA1CE9" w14:paraId="538B00B0" w14:textId="77777777" w:rsidTr="00EF00FA">
        <w:trPr>
          <w:cnfStyle w:val="000000100000" w:firstRow="0" w:lastRow="0" w:firstColumn="0" w:lastColumn="0" w:oddVBand="0" w:evenVBand="0" w:oddHBand="1" w:evenHBand="0" w:firstRowFirstColumn="0" w:firstRowLastColumn="0" w:lastRowFirstColumn="0" w:lastRowLastColumn="0"/>
          <w:trHeight w:val="540"/>
          <w:jc w:val="center"/>
        </w:trPr>
        <w:tc>
          <w:tcPr>
            <w:cnfStyle w:val="001000000000" w:firstRow="0" w:lastRow="0" w:firstColumn="1" w:lastColumn="0" w:oddVBand="0" w:evenVBand="0" w:oddHBand="0" w:evenHBand="0" w:firstRowFirstColumn="0" w:firstRowLastColumn="0" w:lastRowFirstColumn="0" w:lastRowLastColumn="0"/>
            <w:tcW w:w="3686" w:type="dxa"/>
            <w:vAlign w:val="center"/>
            <w:hideMark/>
          </w:tcPr>
          <w:p w14:paraId="671209DF" w14:textId="77777777" w:rsidR="00CA1CE9" w:rsidRPr="00CA1CE9" w:rsidRDefault="00CA1CE9" w:rsidP="00EF00FA">
            <w:pPr>
              <w:jc w:val="center"/>
              <w:rPr>
                <w:rFonts w:ascii="Exo" w:hAnsi="Exo" w:cs="Calibri"/>
                <w:color w:val="000000"/>
              </w:rPr>
            </w:pPr>
            <w:r w:rsidRPr="00CA1CE9">
              <w:rPr>
                <w:rFonts w:ascii="Exo" w:hAnsi="Exo" w:cs="Calibri"/>
                <w:color w:val="000000"/>
              </w:rPr>
              <w:t>Inhibidor de Corrosión</w:t>
            </w:r>
          </w:p>
        </w:tc>
        <w:tc>
          <w:tcPr>
            <w:tcW w:w="5665" w:type="dxa"/>
            <w:vAlign w:val="center"/>
            <w:hideMark/>
          </w:tcPr>
          <w:p w14:paraId="3A11AF9E" w14:textId="77777777" w:rsidR="00CA1CE9" w:rsidRPr="00CA1CE9" w:rsidRDefault="00CA1CE9" w:rsidP="00EF00FA">
            <w:pPr>
              <w:jc w:val="center"/>
              <w:cnfStyle w:val="000000100000" w:firstRow="0" w:lastRow="0" w:firstColumn="0" w:lastColumn="0" w:oddVBand="0" w:evenVBand="0" w:oddHBand="1" w:evenHBand="0" w:firstRowFirstColumn="0" w:firstRowLastColumn="0" w:lastRowFirstColumn="0" w:lastRowLastColumn="0"/>
              <w:rPr>
                <w:rFonts w:ascii="Exo" w:hAnsi="Exo" w:cs="Calibri"/>
                <w:color w:val="000000"/>
              </w:rPr>
            </w:pPr>
            <w:r w:rsidRPr="00CA1CE9">
              <w:rPr>
                <w:rFonts w:ascii="Exo" w:hAnsi="Exo" w:cs="Calibri"/>
                <w:color w:val="000000"/>
              </w:rPr>
              <w:t>70 ppm</w:t>
            </w:r>
          </w:p>
        </w:tc>
      </w:tr>
      <w:tr w:rsidR="00CA1CE9" w:rsidRPr="00CA1CE9" w14:paraId="3C0491A6" w14:textId="77777777" w:rsidTr="00EF00FA">
        <w:trPr>
          <w:trHeight w:val="540"/>
          <w:jc w:val="center"/>
        </w:trPr>
        <w:tc>
          <w:tcPr>
            <w:cnfStyle w:val="001000000000" w:firstRow="0" w:lastRow="0" w:firstColumn="1" w:lastColumn="0" w:oddVBand="0" w:evenVBand="0" w:oddHBand="0" w:evenHBand="0" w:firstRowFirstColumn="0" w:firstRowLastColumn="0" w:lastRowFirstColumn="0" w:lastRowLastColumn="0"/>
            <w:tcW w:w="3686" w:type="dxa"/>
            <w:vAlign w:val="center"/>
            <w:hideMark/>
          </w:tcPr>
          <w:p w14:paraId="16A633EF" w14:textId="77777777" w:rsidR="00CA1CE9" w:rsidRPr="00CA1CE9" w:rsidRDefault="00CA1CE9" w:rsidP="00EF00FA">
            <w:pPr>
              <w:jc w:val="center"/>
              <w:rPr>
                <w:rFonts w:ascii="Exo" w:hAnsi="Exo" w:cs="Calibri"/>
                <w:color w:val="000000"/>
              </w:rPr>
            </w:pPr>
            <w:r w:rsidRPr="00CA1CE9">
              <w:rPr>
                <w:rFonts w:ascii="Exo" w:hAnsi="Exo" w:cs="Calibri"/>
                <w:color w:val="000000"/>
              </w:rPr>
              <w:t>Inhibidor de Incrustaciones</w:t>
            </w:r>
          </w:p>
        </w:tc>
        <w:tc>
          <w:tcPr>
            <w:tcW w:w="5665" w:type="dxa"/>
            <w:vAlign w:val="center"/>
            <w:hideMark/>
          </w:tcPr>
          <w:p w14:paraId="0123230E" w14:textId="77777777" w:rsidR="00CA1CE9" w:rsidRPr="00CA1CE9" w:rsidRDefault="00CA1CE9" w:rsidP="00EF00FA">
            <w:pPr>
              <w:jc w:val="center"/>
              <w:cnfStyle w:val="000000000000" w:firstRow="0" w:lastRow="0" w:firstColumn="0" w:lastColumn="0" w:oddVBand="0" w:evenVBand="0" w:oddHBand="0" w:evenHBand="0" w:firstRowFirstColumn="0" w:firstRowLastColumn="0" w:lastRowFirstColumn="0" w:lastRowLastColumn="0"/>
              <w:rPr>
                <w:rFonts w:ascii="Exo" w:hAnsi="Exo" w:cs="Calibri"/>
                <w:color w:val="000000"/>
              </w:rPr>
            </w:pPr>
            <w:r w:rsidRPr="00CA1CE9">
              <w:rPr>
                <w:rFonts w:ascii="Exo" w:hAnsi="Exo" w:cs="Calibri"/>
                <w:color w:val="000000"/>
              </w:rPr>
              <w:t>70 ppm</w:t>
            </w:r>
          </w:p>
        </w:tc>
      </w:tr>
      <w:tr w:rsidR="00CA1CE9" w:rsidRPr="00CA1CE9" w14:paraId="267EFFBF" w14:textId="77777777" w:rsidTr="00EF00FA">
        <w:trPr>
          <w:cnfStyle w:val="000000100000" w:firstRow="0" w:lastRow="0" w:firstColumn="0" w:lastColumn="0" w:oddVBand="0" w:evenVBand="0" w:oddHBand="1" w:evenHBand="0" w:firstRowFirstColumn="0" w:firstRowLastColumn="0" w:lastRowFirstColumn="0" w:lastRowLastColumn="0"/>
          <w:trHeight w:val="540"/>
          <w:jc w:val="center"/>
        </w:trPr>
        <w:tc>
          <w:tcPr>
            <w:cnfStyle w:val="001000000000" w:firstRow="0" w:lastRow="0" w:firstColumn="1" w:lastColumn="0" w:oddVBand="0" w:evenVBand="0" w:oddHBand="0" w:evenHBand="0" w:firstRowFirstColumn="0" w:firstRowLastColumn="0" w:lastRowFirstColumn="0" w:lastRowLastColumn="0"/>
            <w:tcW w:w="3686" w:type="dxa"/>
            <w:vAlign w:val="center"/>
            <w:hideMark/>
          </w:tcPr>
          <w:p w14:paraId="165464AD" w14:textId="77777777" w:rsidR="00CA1CE9" w:rsidRPr="00CA1CE9" w:rsidRDefault="00CA1CE9" w:rsidP="00EF00FA">
            <w:pPr>
              <w:jc w:val="center"/>
              <w:rPr>
                <w:rFonts w:ascii="Exo" w:hAnsi="Exo" w:cs="Calibri"/>
                <w:color w:val="000000"/>
              </w:rPr>
            </w:pPr>
            <w:r w:rsidRPr="00CA1CE9">
              <w:rPr>
                <w:rFonts w:ascii="Exo" w:hAnsi="Exo" w:cs="Calibri"/>
                <w:color w:val="000000"/>
              </w:rPr>
              <w:t>Inhibidor de Parafinas</w:t>
            </w:r>
          </w:p>
        </w:tc>
        <w:tc>
          <w:tcPr>
            <w:tcW w:w="5665" w:type="dxa"/>
            <w:vAlign w:val="center"/>
            <w:hideMark/>
          </w:tcPr>
          <w:p w14:paraId="3EA6F7D8" w14:textId="77777777" w:rsidR="00CA1CE9" w:rsidRPr="00CA1CE9" w:rsidRDefault="00CA1CE9" w:rsidP="00EF00FA">
            <w:pPr>
              <w:jc w:val="center"/>
              <w:cnfStyle w:val="000000100000" w:firstRow="0" w:lastRow="0" w:firstColumn="0" w:lastColumn="0" w:oddVBand="0" w:evenVBand="0" w:oddHBand="1" w:evenHBand="0" w:firstRowFirstColumn="0" w:firstRowLastColumn="0" w:lastRowFirstColumn="0" w:lastRowLastColumn="0"/>
              <w:rPr>
                <w:rFonts w:ascii="Exo" w:hAnsi="Exo" w:cs="Calibri"/>
                <w:color w:val="000000"/>
              </w:rPr>
            </w:pPr>
            <w:r w:rsidRPr="00CA1CE9">
              <w:rPr>
                <w:rFonts w:ascii="Exo" w:hAnsi="Exo" w:cs="Calibri"/>
                <w:color w:val="000000"/>
              </w:rPr>
              <w:t>100 ppm</w:t>
            </w:r>
          </w:p>
        </w:tc>
      </w:tr>
      <w:tr w:rsidR="00CA1CE9" w:rsidRPr="00CA1CE9" w14:paraId="2656B5E1" w14:textId="77777777" w:rsidTr="00EF00FA">
        <w:trPr>
          <w:trHeight w:val="540"/>
          <w:jc w:val="center"/>
        </w:trPr>
        <w:tc>
          <w:tcPr>
            <w:cnfStyle w:val="001000000000" w:firstRow="0" w:lastRow="0" w:firstColumn="1" w:lastColumn="0" w:oddVBand="0" w:evenVBand="0" w:oddHBand="0" w:evenHBand="0" w:firstRowFirstColumn="0" w:firstRowLastColumn="0" w:lastRowFirstColumn="0" w:lastRowLastColumn="0"/>
            <w:tcW w:w="3686" w:type="dxa"/>
            <w:vAlign w:val="center"/>
            <w:hideMark/>
          </w:tcPr>
          <w:p w14:paraId="712619E6" w14:textId="77777777" w:rsidR="00CA1CE9" w:rsidRPr="00CA1CE9" w:rsidRDefault="00CA1CE9" w:rsidP="00EF00FA">
            <w:pPr>
              <w:jc w:val="center"/>
              <w:rPr>
                <w:rFonts w:ascii="Exo" w:hAnsi="Exo" w:cs="Calibri"/>
                <w:color w:val="000000"/>
              </w:rPr>
            </w:pPr>
            <w:r w:rsidRPr="00CA1CE9">
              <w:rPr>
                <w:rFonts w:ascii="Exo" w:hAnsi="Exo" w:cs="Calibri"/>
                <w:color w:val="000000"/>
              </w:rPr>
              <w:t>Inhibidor de Hidratos</w:t>
            </w:r>
          </w:p>
        </w:tc>
        <w:tc>
          <w:tcPr>
            <w:tcW w:w="5665" w:type="dxa"/>
            <w:vAlign w:val="center"/>
            <w:hideMark/>
          </w:tcPr>
          <w:p w14:paraId="5DBC92C0" w14:textId="77777777" w:rsidR="00CA1CE9" w:rsidRPr="00CA1CE9" w:rsidRDefault="00CA1CE9" w:rsidP="00EF00FA">
            <w:pPr>
              <w:jc w:val="center"/>
              <w:cnfStyle w:val="000000000000" w:firstRow="0" w:lastRow="0" w:firstColumn="0" w:lastColumn="0" w:oddVBand="0" w:evenVBand="0" w:oddHBand="0" w:evenHBand="0" w:firstRowFirstColumn="0" w:firstRowLastColumn="0" w:lastRowFirstColumn="0" w:lastRowLastColumn="0"/>
              <w:rPr>
                <w:rFonts w:ascii="Exo" w:hAnsi="Exo" w:cs="Calibri"/>
                <w:color w:val="000000"/>
              </w:rPr>
            </w:pPr>
            <w:r w:rsidRPr="00CA1CE9">
              <w:rPr>
                <w:rFonts w:ascii="Exo" w:hAnsi="Exo" w:cs="Calibri"/>
                <w:color w:val="000000"/>
              </w:rPr>
              <w:t>Depende de la temperatura de subenfriamiento requerida, agua libre y % Humedad</w:t>
            </w:r>
          </w:p>
        </w:tc>
      </w:tr>
      <w:tr w:rsidR="00CA1CE9" w:rsidRPr="00CA1CE9" w14:paraId="42B4E4CE" w14:textId="77777777" w:rsidTr="00EF00FA">
        <w:trPr>
          <w:cnfStyle w:val="000000100000" w:firstRow="0" w:lastRow="0" w:firstColumn="0" w:lastColumn="0" w:oddVBand="0" w:evenVBand="0" w:oddHBand="1" w:evenHBand="0" w:firstRowFirstColumn="0" w:firstRowLastColumn="0" w:lastRowFirstColumn="0" w:lastRowLastColumn="0"/>
          <w:trHeight w:val="540"/>
          <w:jc w:val="center"/>
        </w:trPr>
        <w:tc>
          <w:tcPr>
            <w:cnfStyle w:val="001000000000" w:firstRow="0" w:lastRow="0" w:firstColumn="1" w:lastColumn="0" w:oddVBand="0" w:evenVBand="0" w:oddHBand="0" w:evenHBand="0" w:firstRowFirstColumn="0" w:firstRowLastColumn="0" w:lastRowFirstColumn="0" w:lastRowLastColumn="0"/>
            <w:tcW w:w="3686" w:type="dxa"/>
            <w:vAlign w:val="center"/>
            <w:hideMark/>
          </w:tcPr>
          <w:p w14:paraId="678C4251" w14:textId="77777777" w:rsidR="00CA1CE9" w:rsidRPr="00CA1CE9" w:rsidRDefault="00CA1CE9" w:rsidP="00EF00FA">
            <w:pPr>
              <w:jc w:val="center"/>
              <w:rPr>
                <w:rFonts w:ascii="Exo" w:hAnsi="Exo" w:cs="Calibri"/>
                <w:color w:val="000000"/>
              </w:rPr>
            </w:pPr>
            <w:r w:rsidRPr="00CA1CE9">
              <w:rPr>
                <w:rFonts w:ascii="Exo" w:hAnsi="Exo" w:cs="Calibri"/>
                <w:color w:val="000000"/>
              </w:rPr>
              <w:t>Secuestrante de H</w:t>
            </w:r>
            <w:r w:rsidRPr="00CA1CE9">
              <w:rPr>
                <w:rFonts w:ascii="Exo" w:hAnsi="Exo" w:cs="Calibri"/>
                <w:color w:val="000000"/>
                <w:vertAlign w:val="subscript"/>
              </w:rPr>
              <w:t>2</w:t>
            </w:r>
            <w:r w:rsidRPr="00CA1CE9">
              <w:rPr>
                <w:rFonts w:ascii="Exo" w:hAnsi="Exo" w:cs="Calibri"/>
                <w:color w:val="000000"/>
              </w:rPr>
              <w:t>S</w:t>
            </w:r>
          </w:p>
        </w:tc>
        <w:tc>
          <w:tcPr>
            <w:tcW w:w="5665" w:type="dxa"/>
            <w:vAlign w:val="center"/>
            <w:hideMark/>
          </w:tcPr>
          <w:p w14:paraId="0AD90581" w14:textId="77777777" w:rsidR="00CA1CE9" w:rsidRPr="00CA1CE9" w:rsidRDefault="00CA1CE9" w:rsidP="00EF00FA">
            <w:pPr>
              <w:jc w:val="center"/>
              <w:cnfStyle w:val="000000100000" w:firstRow="0" w:lastRow="0" w:firstColumn="0" w:lastColumn="0" w:oddVBand="0" w:evenVBand="0" w:oddHBand="1" w:evenHBand="0" w:firstRowFirstColumn="0" w:firstRowLastColumn="0" w:lastRowFirstColumn="0" w:lastRowLastColumn="0"/>
              <w:rPr>
                <w:rFonts w:ascii="Exo" w:hAnsi="Exo" w:cs="Calibri"/>
                <w:color w:val="000000"/>
              </w:rPr>
            </w:pPr>
            <w:r w:rsidRPr="00CA1CE9">
              <w:rPr>
                <w:rFonts w:ascii="Exo" w:hAnsi="Exo" w:cs="Calibri"/>
                <w:color w:val="000000"/>
              </w:rPr>
              <w:t>Relación de secuestro 12 lts/Kg H2S</w:t>
            </w:r>
          </w:p>
        </w:tc>
      </w:tr>
    </w:tbl>
    <w:p w14:paraId="7D4E09CA" w14:textId="77777777" w:rsidR="00B56A99" w:rsidRPr="00CA1CE9" w:rsidRDefault="00B56A99" w:rsidP="00975FB1">
      <w:pPr>
        <w:pStyle w:val="Encabezado"/>
        <w:jc w:val="both"/>
        <w:rPr>
          <w:rFonts w:ascii="Exo" w:hAnsi="Exo" w:cs="Arial"/>
          <w:sz w:val="24"/>
          <w:szCs w:val="24"/>
        </w:rPr>
      </w:pPr>
    </w:p>
    <w:p w14:paraId="00077EF7" w14:textId="52F8E44B" w:rsidR="00833DFC" w:rsidRDefault="00D23297" w:rsidP="00975FB1">
      <w:pPr>
        <w:pStyle w:val="Encabezado"/>
        <w:tabs>
          <w:tab w:val="clear" w:pos="4252"/>
          <w:tab w:val="clear" w:pos="8504"/>
        </w:tabs>
        <w:jc w:val="both"/>
        <w:rPr>
          <w:rFonts w:ascii="Exo" w:hAnsi="Exo" w:cs="Arial"/>
          <w:sz w:val="24"/>
          <w:szCs w:val="24"/>
        </w:rPr>
      </w:pPr>
      <w:r w:rsidRPr="00D23297">
        <w:rPr>
          <w:rFonts w:ascii="Exo" w:hAnsi="Exo" w:cs="Arial"/>
          <w:sz w:val="24"/>
          <w:szCs w:val="24"/>
        </w:rPr>
        <w:t xml:space="preserve">Los volúmenes calculados en litros por día y presentados en la propuesta económica </w:t>
      </w:r>
      <w:r w:rsidR="00492839">
        <w:rPr>
          <w:rFonts w:ascii="Exo" w:hAnsi="Exo" w:cs="Arial"/>
          <w:sz w:val="24"/>
          <w:szCs w:val="24"/>
        </w:rPr>
        <w:t>son tomando en cuenta las siguientes consideraciones:</w:t>
      </w:r>
    </w:p>
    <w:p w14:paraId="07DF9DD5" w14:textId="77777777" w:rsidR="00492839" w:rsidRDefault="00492839" w:rsidP="00975FB1">
      <w:pPr>
        <w:pStyle w:val="Encabezado"/>
        <w:tabs>
          <w:tab w:val="clear" w:pos="4252"/>
          <w:tab w:val="clear" w:pos="8504"/>
        </w:tabs>
        <w:jc w:val="both"/>
        <w:rPr>
          <w:rFonts w:ascii="Exo" w:hAnsi="Exo" w:cs="Arial"/>
          <w:sz w:val="24"/>
          <w:szCs w:val="24"/>
        </w:rPr>
      </w:pPr>
    </w:p>
    <w:p w14:paraId="02103136" w14:textId="5FF45E4B" w:rsidR="00492839" w:rsidRDefault="00CD3945" w:rsidP="00492839">
      <w:pPr>
        <w:pStyle w:val="Encabezado"/>
        <w:numPr>
          <w:ilvl w:val="0"/>
          <w:numId w:val="42"/>
        </w:numPr>
        <w:tabs>
          <w:tab w:val="clear" w:pos="4252"/>
          <w:tab w:val="clear" w:pos="8504"/>
        </w:tabs>
        <w:jc w:val="both"/>
        <w:rPr>
          <w:rFonts w:ascii="Exo" w:hAnsi="Exo" w:cs="Arial"/>
          <w:sz w:val="24"/>
          <w:szCs w:val="24"/>
        </w:rPr>
      </w:pPr>
      <w:r w:rsidRPr="00CD3945">
        <w:rPr>
          <w:rFonts w:ascii="Exo" w:hAnsi="Exo" w:cs="Arial"/>
          <w:sz w:val="24"/>
          <w:szCs w:val="24"/>
        </w:rPr>
        <w:t>Dosis [lts/día] de Inhibidores de corrosión e inhibidores de incrustación calculados en función de los caudales informados por EMEA (Ronda de consultas #3. Fecha 4 de Agosto 2023. Punto 2)</w:t>
      </w:r>
      <w:r w:rsidR="006D087A">
        <w:rPr>
          <w:rFonts w:ascii="Exo" w:hAnsi="Exo" w:cs="Arial"/>
          <w:sz w:val="24"/>
          <w:szCs w:val="24"/>
        </w:rPr>
        <w:t>.</w:t>
      </w:r>
    </w:p>
    <w:p w14:paraId="5915E6DD" w14:textId="00144A78" w:rsidR="00CD3945" w:rsidRDefault="006D087A" w:rsidP="00492839">
      <w:pPr>
        <w:pStyle w:val="Encabezado"/>
        <w:numPr>
          <w:ilvl w:val="0"/>
          <w:numId w:val="42"/>
        </w:numPr>
        <w:tabs>
          <w:tab w:val="clear" w:pos="4252"/>
          <w:tab w:val="clear" w:pos="8504"/>
        </w:tabs>
        <w:jc w:val="both"/>
        <w:rPr>
          <w:rFonts w:ascii="Exo" w:hAnsi="Exo" w:cs="Arial"/>
          <w:sz w:val="24"/>
          <w:szCs w:val="24"/>
        </w:rPr>
      </w:pPr>
      <w:r w:rsidRPr="006D087A">
        <w:rPr>
          <w:rFonts w:ascii="Exo" w:hAnsi="Exo" w:cs="Arial"/>
          <w:sz w:val="24"/>
          <w:szCs w:val="24"/>
        </w:rPr>
        <w:t xml:space="preserve">Dosis [lts/día] de secuestrante de H2S calculados en función de tabla </w:t>
      </w:r>
      <w:r>
        <w:rPr>
          <w:rFonts w:ascii="Exo" w:hAnsi="Exo" w:cs="Arial"/>
          <w:sz w:val="24"/>
          <w:szCs w:val="24"/>
        </w:rPr>
        <w:t>3</w:t>
      </w:r>
      <w:r w:rsidRPr="006D087A">
        <w:rPr>
          <w:rFonts w:ascii="Exo" w:hAnsi="Exo" w:cs="Arial"/>
          <w:sz w:val="24"/>
          <w:szCs w:val="24"/>
        </w:rPr>
        <w:t>, caudales informados por EMEA (Ronda de consultas #3. Fecha 4 de Agosto 2023. Punto 2) y concentraciones de H2S informadas por EMEA (Ronda de consultas #2. Fecha 24 de julio 2023. punto 5)</w:t>
      </w:r>
      <w:r>
        <w:rPr>
          <w:rFonts w:ascii="Exo" w:hAnsi="Exo" w:cs="Arial"/>
          <w:sz w:val="24"/>
          <w:szCs w:val="24"/>
        </w:rPr>
        <w:t>.</w:t>
      </w:r>
    </w:p>
    <w:p w14:paraId="423E028B" w14:textId="41680E38" w:rsidR="006D087A" w:rsidRDefault="00C91A61" w:rsidP="00492839">
      <w:pPr>
        <w:pStyle w:val="Encabezado"/>
        <w:numPr>
          <w:ilvl w:val="0"/>
          <w:numId w:val="42"/>
        </w:numPr>
        <w:tabs>
          <w:tab w:val="clear" w:pos="4252"/>
          <w:tab w:val="clear" w:pos="8504"/>
        </w:tabs>
        <w:jc w:val="both"/>
        <w:rPr>
          <w:rFonts w:ascii="Exo" w:hAnsi="Exo" w:cs="Arial"/>
          <w:sz w:val="24"/>
          <w:szCs w:val="24"/>
        </w:rPr>
      </w:pPr>
      <w:r w:rsidRPr="00C91A61">
        <w:rPr>
          <w:rFonts w:ascii="Exo" w:hAnsi="Exo" w:cs="Arial"/>
          <w:sz w:val="24"/>
          <w:szCs w:val="24"/>
        </w:rPr>
        <w:t>Dosis [lts/día] de inhibidor de parafinas calculados en fución de tabla 1 y caudales informados por EMEA (Ronda de consultas #3. Fecha 4 de Agosto 2023. Punto 2)</w:t>
      </w:r>
      <w:r>
        <w:rPr>
          <w:rFonts w:ascii="Exo" w:hAnsi="Exo" w:cs="Arial"/>
          <w:sz w:val="24"/>
          <w:szCs w:val="24"/>
        </w:rPr>
        <w:t>.</w:t>
      </w:r>
    </w:p>
    <w:p w14:paraId="3548206F" w14:textId="6DB9E23D" w:rsidR="00C91A61" w:rsidRDefault="00C91A61" w:rsidP="00492839">
      <w:pPr>
        <w:pStyle w:val="Encabezado"/>
        <w:numPr>
          <w:ilvl w:val="0"/>
          <w:numId w:val="42"/>
        </w:numPr>
        <w:tabs>
          <w:tab w:val="clear" w:pos="4252"/>
          <w:tab w:val="clear" w:pos="8504"/>
        </w:tabs>
        <w:jc w:val="both"/>
        <w:rPr>
          <w:rFonts w:ascii="Exo" w:hAnsi="Exo" w:cs="Arial"/>
          <w:sz w:val="24"/>
          <w:szCs w:val="24"/>
        </w:rPr>
      </w:pPr>
      <w:r w:rsidRPr="00C91A61">
        <w:rPr>
          <w:rFonts w:ascii="Exo" w:hAnsi="Exo" w:cs="Arial"/>
          <w:sz w:val="24"/>
          <w:szCs w:val="24"/>
        </w:rPr>
        <w:t>Dosis [lts/día] de inhibidor de hidratos, los valores indicados corresponden a los consumos actuales informados por EMEA (Ronda de consultas #2. Fecha 24 de julio 2023. punto 5)</w:t>
      </w:r>
      <w:r w:rsidR="00643942">
        <w:rPr>
          <w:rFonts w:ascii="Exo" w:hAnsi="Exo" w:cs="Arial"/>
          <w:sz w:val="24"/>
          <w:szCs w:val="24"/>
        </w:rPr>
        <w:t>.</w:t>
      </w:r>
    </w:p>
    <w:p w14:paraId="2B3F9E17" w14:textId="77777777" w:rsidR="008C0C8C" w:rsidRPr="00CD3945" w:rsidRDefault="008C0C8C" w:rsidP="008C0C8C">
      <w:pPr>
        <w:pStyle w:val="Encabezado"/>
        <w:tabs>
          <w:tab w:val="clear" w:pos="4252"/>
          <w:tab w:val="clear" w:pos="8504"/>
        </w:tabs>
        <w:ind w:left="720"/>
        <w:jc w:val="both"/>
        <w:rPr>
          <w:rFonts w:ascii="Exo" w:hAnsi="Exo" w:cs="Arial"/>
          <w:sz w:val="24"/>
          <w:szCs w:val="24"/>
        </w:rPr>
      </w:pPr>
    </w:p>
    <w:p w14:paraId="58B4D249" w14:textId="72ACF635" w:rsidR="00D23297" w:rsidRPr="008C0C8C" w:rsidRDefault="008C0C8C" w:rsidP="008C0C8C">
      <w:pPr>
        <w:pStyle w:val="Descripcin"/>
        <w:jc w:val="center"/>
        <w:rPr>
          <w:rFonts w:ascii="Exo" w:hAnsi="Exo" w:cs="Arial"/>
          <w:b w:val="0"/>
          <w:bCs w:val="0"/>
          <w:color w:val="002060"/>
          <w:sz w:val="24"/>
          <w:szCs w:val="24"/>
        </w:rPr>
      </w:pPr>
      <w:r w:rsidRPr="008C0C8C">
        <w:rPr>
          <w:rFonts w:ascii="Exo" w:hAnsi="Exo"/>
          <w:b w:val="0"/>
          <w:bCs w:val="0"/>
        </w:rPr>
        <w:t xml:space="preserve">Tabla </w:t>
      </w:r>
      <w:r w:rsidRPr="008C0C8C">
        <w:rPr>
          <w:rFonts w:ascii="Exo" w:hAnsi="Exo"/>
          <w:b w:val="0"/>
          <w:bCs w:val="0"/>
        </w:rPr>
        <w:fldChar w:fldCharType="begin"/>
      </w:r>
      <w:r w:rsidRPr="008C0C8C">
        <w:rPr>
          <w:rFonts w:ascii="Exo" w:hAnsi="Exo"/>
          <w:b w:val="0"/>
          <w:bCs w:val="0"/>
        </w:rPr>
        <w:instrText xml:space="preserve"> SEQ Tabla \* ARABIC </w:instrText>
      </w:r>
      <w:r w:rsidRPr="008C0C8C">
        <w:rPr>
          <w:rFonts w:ascii="Exo" w:hAnsi="Exo"/>
          <w:b w:val="0"/>
          <w:bCs w:val="0"/>
        </w:rPr>
        <w:fldChar w:fldCharType="separate"/>
      </w:r>
      <w:r w:rsidRPr="008C0C8C">
        <w:rPr>
          <w:rFonts w:ascii="Exo" w:hAnsi="Exo"/>
          <w:b w:val="0"/>
          <w:bCs w:val="0"/>
          <w:noProof/>
        </w:rPr>
        <w:t>4</w:t>
      </w:r>
      <w:r w:rsidRPr="008C0C8C">
        <w:rPr>
          <w:rFonts w:ascii="Exo" w:hAnsi="Exo"/>
          <w:b w:val="0"/>
          <w:bCs w:val="0"/>
        </w:rPr>
        <w:fldChar w:fldCharType="end"/>
      </w:r>
      <w:r w:rsidRPr="008C0C8C">
        <w:rPr>
          <w:rFonts w:ascii="Exo" w:hAnsi="Exo"/>
          <w:b w:val="0"/>
          <w:bCs w:val="0"/>
        </w:rPr>
        <w:t>. Puntos de aplicación de tratamiento químico informado por EMEA.</w:t>
      </w:r>
    </w:p>
    <w:tbl>
      <w:tblPr>
        <w:tblStyle w:val="Tablanormal2"/>
        <w:tblW w:w="10191" w:type="dxa"/>
        <w:tblLook w:val="04A0" w:firstRow="1" w:lastRow="0" w:firstColumn="1" w:lastColumn="0" w:noHBand="0" w:noVBand="1"/>
      </w:tblPr>
      <w:tblGrid>
        <w:gridCol w:w="1550"/>
        <w:gridCol w:w="1852"/>
        <w:gridCol w:w="1220"/>
        <w:gridCol w:w="2680"/>
        <w:gridCol w:w="1203"/>
        <w:gridCol w:w="1686"/>
      </w:tblGrid>
      <w:tr w:rsidR="00873938" w:rsidRPr="00873938" w14:paraId="758B2238" w14:textId="77777777" w:rsidTr="00873938">
        <w:trPr>
          <w:cnfStyle w:val="100000000000" w:firstRow="1" w:lastRow="0" w:firstColumn="0" w:lastColumn="0" w:oddVBand="0" w:evenVBand="0" w:oddHBand="0"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1550" w:type="dxa"/>
            <w:shd w:val="clear" w:color="auto" w:fill="002060"/>
            <w:vAlign w:val="center"/>
            <w:hideMark/>
          </w:tcPr>
          <w:p w14:paraId="5CF9DC74" w14:textId="77777777" w:rsidR="00643942" w:rsidRPr="00643942" w:rsidRDefault="00643942" w:rsidP="00873938">
            <w:pPr>
              <w:jc w:val="center"/>
              <w:rPr>
                <w:rFonts w:ascii="Exo" w:hAnsi="Exo" w:cs="Calibri"/>
                <w:color w:val="FFFFFF" w:themeColor="background1"/>
              </w:rPr>
            </w:pPr>
            <w:r w:rsidRPr="00643942">
              <w:rPr>
                <w:rFonts w:ascii="Exo" w:hAnsi="Exo" w:cs="Calibri"/>
                <w:color w:val="FFFFFF" w:themeColor="background1"/>
              </w:rPr>
              <w:t>SISTEMA</w:t>
            </w:r>
          </w:p>
        </w:tc>
        <w:tc>
          <w:tcPr>
            <w:tcW w:w="1852" w:type="dxa"/>
            <w:shd w:val="clear" w:color="auto" w:fill="002060"/>
            <w:vAlign w:val="center"/>
            <w:hideMark/>
          </w:tcPr>
          <w:p w14:paraId="788B3CE2" w14:textId="77777777" w:rsidR="00643942" w:rsidRPr="00643942" w:rsidRDefault="00643942" w:rsidP="00873938">
            <w:pPr>
              <w:jc w:val="center"/>
              <w:cnfStyle w:val="100000000000" w:firstRow="1" w:lastRow="0" w:firstColumn="0" w:lastColumn="0" w:oddVBand="0" w:evenVBand="0" w:oddHBand="0" w:evenHBand="0" w:firstRowFirstColumn="0" w:firstRowLastColumn="0" w:lastRowFirstColumn="0" w:lastRowLastColumn="0"/>
              <w:rPr>
                <w:rFonts w:ascii="Exo" w:hAnsi="Exo" w:cs="Calibri"/>
                <w:color w:val="FFFFFF" w:themeColor="background1"/>
              </w:rPr>
            </w:pPr>
            <w:r w:rsidRPr="00643942">
              <w:rPr>
                <w:rFonts w:ascii="Exo" w:hAnsi="Exo" w:cs="Calibri"/>
                <w:color w:val="FFFFFF" w:themeColor="background1"/>
              </w:rPr>
              <w:t>PUNTO DE INYECCION</w:t>
            </w:r>
          </w:p>
        </w:tc>
        <w:tc>
          <w:tcPr>
            <w:tcW w:w="1220" w:type="dxa"/>
            <w:shd w:val="clear" w:color="auto" w:fill="002060"/>
            <w:vAlign w:val="center"/>
            <w:hideMark/>
          </w:tcPr>
          <w:p w14:paraId="10AB95C7" w14:textId="77777777" w:rsidR="00643942" w:rsidRPr="00643942" w:rsidRDefault="00643942" w:rsidP="00873938">
            <w:pPr>
              <w:jc w:val="center"/>
              <w:cnfStyle w:val="100000000000" w:firstRow="1" w:lastRow="0" w:firstColumn="0" w:lastColumn="0" w:oddVBand="0" w:evenVBand="0" w:oddHBand="0" w:evenHBand="0" w:firstRowFirstColumn="0" w:firstRowLastColumn="0" w:lastRowFirstColumn="0" w:lastRowLastColumn="0"/>
              <w:rPr>
                <w:rFonts w:ascii="Exo" w:hAnsi="Exo" w:cs="Calibri"/>
                <w:color w:val="FFFFFF" w:themeColor="background1"/>
              </w:rPr>
            </w:pPr>
            <w:r w:rsidRPr="00643942">
              <w:rPr>
                <w:rFonts w:ascii="Exo" w:hAnsi="Exo" w:cs="Calibri"/>
                <w:color w:val="FFFFFF" w:themeColor="background1"/>
              </w:rPr>
              <w:t>FLUIDO</w:t>
            </w:r>
          </w:p>
        </w:tc>
        <w:tc>
          <w:tcPr>
            <w:tcW w:w="2680" w:type="dxa"/>
            <w:shd w:val="clear" w:color="auto" w:fill="002060"/>
            <w:vAlign w:val="center"/>
            <w:hideMark/>
          </w:tcPr>
          <w:p w14:paraId="219DA785" w14:textId="77777777" w:rsidR="00643942" w:rsidRPr="00643942" w:rsidRDefault="00643942" w:rsidP="00873938">
            <w:pPr>
              <w:jc w:val="center"/>
              <w:cnfStyle w:val="100000000000" w:firstRow="1" w:lastRow="0" w:firstColumn="0" w:lastColumn="0" w:oddVBand="0" w:evenVBand="0" w:oddHBand="0" w:evenHBand="0" w:firstRowFirstColumn="0" w:firstRowLastColumn="0" w:lastRowFirstColumn="0" w:lastRowLastColumn="0"/>
              <w:rPr>
                <w:rFonts w:ascii="Exo" w:hAnsi="Exo" w:cs="Calibri"/>
                <w:color w:val="FFFFFF" w:themeColor="background1"/>
              </w:rPr>
            </w:pPr>
            <w:r w:rsidRPr="00643942">
              <w:rPr>
                <w:rFonts w:ascii="Exo" w:hAnsi="Exo" w:cs="Calibri"/>
                <w:color w:val="FFFFFF" w:themeColor="background1"/>
              </w:rPr>
              <w:t>APLICACIÓN</w:t>
            </w:r>
          </w:p>
        </w:tc>
        <w:tc>
          <w:tcPr>
            <w:tcW w:w="1203" w:type="dxa"/>
            <w:shd w:val="clear" w:color="auto" w:fill="002060"/>
            <w:vAlign w:val="center"/>
            <w:hideMark/>
          </w:tcPr>
          <w:p w14:paraId="33771175" w14:textId="77777777" w:rsidR="00643942" w:rsidRPr="00643942" w:rsidRDefault="00643942" w:rsidP="00873938">
            <w:pPr>
              <w:jc w:val="center"/>
              <w:cnfStyle w:val="100000000000" w:firstRow="1" w:lastRow="0" w:firstColumn="0" w:lastColumn="0" w:oddVBand="0" w:evenVBand="0" w:oddHBand="0" w:evenHBand="0" w:firstRowFirstColumn="0" w:firstRowLastColumn="0" w:lastRowFirstColumn="0" w:lastRowLastColumn="0"/>
              <w:rPr>
                <w:rFonts w:ascii="Exo" w:hAnsi="Exo" w:cs="Calibri"/>
                <w:color w:val="FFFFFF" w:themeColor="background1"/>
              </w:rPr>
            </w:pPr>
            <w:r w:rsidRPr="00643942">
              <w:rPr>
                <w:rFonts w:ascii="Exo" w:hAnsi="Exo" w:cs="Calibri"/>
                <w:color w:val="FFFFFF" w:themeColor="background1"/>
              </w:rPr>
              <w:t>Caudal</w:t>
            </w:r>
          </w:p>
        </w:tc>
        <w:tc>
          <w:tcPr>
            <w:tcW w:w="1686" w:type="dxa"/>
            <w:shd w:val="clear" w:color="auto" w:fill="002060"/>
            <w:vAlign w:val="center"/>
            <w:hideMark/>
          </w:tcPr>
          <w:p w14:paraId="79E58779" w14:textId="77777777" w:rsidR="00643942" w:rsidRPr="00643942" w:rsidRDefault="00643942" w:rsidP="00873938">
            <w:pPr>
              <w:jc w:val="center"/>
              <w:cnfStyle w:val="100000000000" w:firstRow="1" w:lastRow="0" w:firstColumn="0" w:lastColumn="0" w:oddVBand="0" w:evenVBand="0" w:oddHBand="0" w:evenHBand="0" w:firstRowFirstColumn="0" w:firstRowLastColumn="0" w:lastRowFirstColumn="0" w:lastRowLastColumn="0"/>
              <w:rPr>
                <w:rFonts w:ascii="Exo" w:hAnsi="Exo" w:cs="Calibri"/>
                <w:color w:val="FFFFFF" w:themeColor="background1"/>
              </w:rPr>
            </w:pPr>
            <w:r w:rsidRPr="00643942">
              <w:rPr>
                <w:rFonts w:ascii="Exo" w:hAnsi="Exo" w:cs="Calibri"/>
                <w:color w:val="FFFFFF" w:themeColor="background1"/>
              </w:rPr>
              <w:t>Caudal [MCPD/MSCMD]</w:t>
            </w:r>
          </w:p>
        </w:tc>
      </w:tr>
      <w:tr w:rsidR="00643942" w:rsidRPr="00643942" w14:paraId="231E3C3B" w14:textId="77777777" w:rsidTr="00873938">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550" w:type="dxa"/>
            <w:noWrap/>
            <w:vAlign w:val="center"/>
            <w:hideMark/>
          </w:tcPr>
          <w:p w14:paraId="75ACA285" w14:textId="77777777" w:rsidR="00643942" w:rsidRPr="00643942" w:rsidRDefault="00643942" w:rsidP="00873938">
            <w:pPr>
              <w:jc w:val="center"/>
              <w:rPr>
                <w:rFonts w:ascii="Exo" w:hAnsi="Exo" w:cs="Calibri"/>
                <w:b w:val="0"/>
                <w:bCs w:val="0"/>
                <w:color w:val="000000"/>
              </w:rPr>
            </w:pPr>
            <w:r w:rsidRPr="00643942">
              <w:rPr>
                <w:rFonts w:ascii="Exo" w:hAnsi="Exo" w:cs="Calibri"/>
                <w:b w:val="0"/>
                <w:bCs w:val="0"/>
                <w:color w:val="000000"/>
              </w:rPr>
              <w:t>BdC Facility</w:t>
            </w:r>
          </w:p>
        </w:tc>
        <w:tc>
          <w:tcPr>
            <w:tcW w:w="1852" w:type="dxa"/>
            <w:noWrap/>
            <w:vAlign w:val="center"/>
            <w:hideMark/>
          </w:tcPr>
          <w:p w14:paraId="7AE3C2F9" w14:textId="77777777" w:rsidR="00643942" w:rsidRPr="00643942" w:rsidRDefault="00643942" w:rsidP="00873938">
            <w:pPr>
              <w:jc w:val="center"/>
              <w:cnfStyle w:val="000000100000" w:firstRow="0" w:lastRow="0" w:firstColumn="0" w:lastColumn="0" w:oddVBand="0" w:evenVBand="0" w:oddHBand="1" w:evenHBand="0" w:firstRowFirstColumn="0" w:firstRowLastColumn="0" w:lastRowFirstColumn="0" w:lastRowLastColumn="0"/>
              <w:rPr>
                <w:rFonts w:ascii="Exo" w:hAnsi="Exo" w:cs="Calibri"/>
                <w:color w:val="000000"/>
              </w:rPr>
            </w:pPr>
            <w:r w:rsidRPr="00643942">
              <w:rPr>
                <w:rFonts w:ascii="Exo" w:hAnsi="Exo" w:cs="Calibri"/>
                <w:color w:val="000000"/>
              </w:rPr>
              <w:t>Bombas Booster</w:t>
            </w:r>
          </w:p>
        </w:tc>
        <w:tc>
          <w:tcPr>
            <w:tcW w:w="1220" w:type="dxa"/>
            <w:noWrap/>
            <w:vAlign w:val="center"/>
            <w:hideMark/>
          </w:tcPr>
          <w:p w14:paraId="0EBBB1A3" w14:textId="77777777" w:rsidR="00643942" w:rsidRPr="00643942" w:rsidRDefault="00643942" w:rsidP="00873938">
            <w:pPr>
              <w:jc w:val="center"/>
              <w:cnfStyle w:val="000000100000" w:firstRow="0" w:lastRow="0" w:firstColumn="0" w:lastColumn="0" w:oddVBand="0" w:evenVBand="0" w:oddHBand="1" w:evenHBand="0" w:firstRowFirstColumn="0" w:firstRowLastColumn="0" w:lastRowFirstColumn="0" w:lastRowLastColumn="0"/>
              <w:rPr>
                <w:rFonts w:ascii="Exo" w:hAnsi="Exo" w:cs="Calibri"/>
                <w:color w:val="000000"/>
              </w:rPr>
            </w:pPr>
            <w:r w:rsidRPr="00643942">
              <w:rPr>
                <w:rFonts w:ascii="Exo" w:hAnsi="Exo" w:cs="Calibri"/>
                <w:color w:val="000000"/>
              </w:rPr>
              <w:t>Agua</w:t>
            </w:r>
          </w:p>
        </w:tc>
        <w:tc>
          <w:tcPr>
            <w:tcW w:w="2680" w:type="dxa"/>
            <w:noWrap/>
            <w:vAlign w:val="center"/>
            <w:hideMark/>
          </w:tcPr>
          <w:p w14:paraId="519A7256" w14:textId="728DF202" w:rsidR="00643942" w:rsidRPr="00643942" w:rsidRDefault="00643942" w:rsidP="00873938">
            <w:pPr>
              <w:jc w:val="center"/>
              <w:cnfStyle w:val="000000100000" w:firstRow="0" w:lastRow="0" w:firstColumn="0" w:lastColumn="0" w:oddVBand="0" w:evenVBand="0" w:oddHBand="1" w:evenHBand="0" w:firstRowFirstColumn="0" w:firstRowLastColumn="0" w:lastRowFirstColumn="0" w:lastRowLastColumn="0"/>
              <w:rPr>
                <w:rFonts w:ascii="Exo" w:hAnsi="Exo" w:cs="Calibri"/>
                <w:color w:val="000000"/>
              </w:rPr>
            </w:pPr>
            <w:r w:rsidRPr="00643942">
              <w:rPr>
                <w:rFonts w:ascii="Exo" w:hAnsi="Exo" w:cs="Calibri"/>
                <w:color w:val="000000"/>
              </w:rPr>
              <w:t xml:space="preserve">Inhibidor de </w:t>
            </w:r>
            <w:r w:rsidR="00FA715A">
              <w:rPr>
                <w:rFonts w:ascii="Exo" w:hAnsi="Exo" w:cs="Calibri"/>
                <w:color w:val="000000"/>
              </w:rPr>
              <w:t>c</w:t>
            </w:r>
            <w:r w:rsidR="00FA715A" w:rsidRPr="00643942">
              <w:rPr>
                <w:rFonts w:ascii="Exo" w:hAnsi="Exo" w:cs="Calibri"/>
                <w:color w:val="000000"/>
              </w:rPr>
              <w:t>orrosión</w:t>
            </w:r>
          </w:p>
        </w:tc>
        <w:tc>
          <w:tcPr>
            <w:tcW w:w="1203" w:type="dxa"/>
            <w:noWrap/>
            <w:vAlign w:val="center"/>
            <w:hideMark/>
          </w:tcPr>
          <w:p w14:paraId="6C2CFF11" w14:textId="77777777" w:rsidR="00643942" w:rsidRPr="00643942" w:rsidRDefault="00643942" w:rsidP="00873938">
            <w:pPr>
              <w:jc w:val="center"/>
              <w:cnfStyle w:val="000000100000" w:firstRow="0" w:lastRow="0" w:firstColumn="0" w:lastColumn="0" w:oddVBand="0" w:evenVBand="0" w:oddHBand="1" w:evenHBand="0" w:firstRowFirstColumn="0" w:firstRowLastColumn="0" w:lastRowFirstColumn="0" w:lastRowLastColumn="0"/>
              <w:rPr>
                <w:rFonts w:ascii="Exo" w:hAnsi="Exo" w:cs="Calibri"/>
                <w:color w:val="000000"/>
              </w:rPr>
            </w:pPr>
            <w:r w:rsidRPr="00643942">
              <w:rPr>
                <w:rFonts w:ascii="Exo" w:hAnsi="Exo" w:cs="Calibri"/>
                <w:color w:val="000000"/>
              </w:rPr>
              <w:t>agua</w:t>
            </w:r>
          </w:p>
        </w:tc>
        <w:tc>
          <w:tcPr>
            <w:tcW w:w="1686" w:type="dxa"/>
            <w:noWrap/>
            <w:vAlign w:val="center"/>
            <w:hideMark/>
          </w:tcPr>
          <w:p w14:paraId="154214A2" w14:textId="77777777" w:rsidR="00643942" w:rsidRPr="00643942" w:rsidRDefault="00643942" w:rsidP="00873938">
            <w:pPr>
              <w:jc w:val="center"/>
              <w:cnfStyle w:val="000000100000" w:firstRow="0" w:lastRow="0" w:firstColumn="0" w:lastColumn="0" w:oddVBand="0" w:evenVBand="0" w:oddHBand="1" w:evenHBand="0" w:firstRowFirstColumn="0" w:firstRowLastColumn="0" w:lastRowFirstColumn="0" w:lastRowLastColumn="0"/>
              <w:rPr>
                <w:rFonts w:ascii="Exo" w:hAnsi="Exo" w:cs="Calibri"/>
                <w:color w:val="000000"/>
              </w:rPr>
            </w:pPr>
            <w:r w:rsidRPr="00643942">
              <w:rPr>
                <w:rFonts w:ascii="Exo" w:hAnsi="Exo" w:cs="Calibri"/>
                <w:color w:val="000000"/>
              </w:rPr>
              <w:t>500,00</w:t>
            </w:r>
          </w:p>
        </w:tc>
      </w:tr>
      <w:tr w:rsidR="00643942" w:rsidRPr="00643942" w14:paraId="35B1B4EA" w14:textId="77777777" w:rsidTr="00873938">
        <w:trPr>
          <w:trHeight w:val="345"/>
        </w:trPr>
        <w:tc>
          <w:tcPr>
            <w:cnfStyle w:val="001000000000" w:firstRow="0" w:lastRow="0" w:firstColumn="1" w:lastColumn="0" w:oddVBand="0" w:evenVBand="0" w:oddHBand="0" w:evenHBand="0" w:firstRowFirstColumn="0" w:firstRowLastColumn="0" w:lastRowFirstColumn="0" w:lastRowLastColumn="0"/>
            <w:tcW w:w="1550" w:type="dxa"/>
            <w:noWrap/>
            <w:vAlign w:val="center"/>
            <w:hideMark/>
          </w:tcPr>
          <w:p w14:paraId="59F971CF" w14:textId="77777777" w:rsidR="00643942" w:rsidRPr="00643942" w:rsidRDefault="00643942" w:rsidP="00873938">
            <w:pPr>
              <w:jc w:val="center"/>
              <w:rPr>
                <w:rFonts w:ascii="Exo" w:hAnsi="Exo" w:cs="Calibri"/>
                <w:b w:val="0"/>
                <w:bCs w:val="0"/>
                <w:color w:val="000000"/>
              </w:rPr>
            </w:pPr>
            <w:r w:rsidRPr="00643942">
              <w:rPr>
                <w:rFonts w:ascii="Exo" w:hAnsi="Exo" w:cs="Calibri"/>
                <w:b w:val="0"/>
                <w:bCs w:val="0"/>
                <w:color w:val="000000"/>
              </w:rPr>
              <w:t>LT1S-E Facility</w:t>
            </w:r>
          </w:p>
        </w:tc>
        <w:tc>
          <w:tcPr>
            <w:tcW w:w="1852" w:type="dxa"/>
            <w:noWrap/>
            <w:vAlign w:val="center"/>
            <w:hideMark/>
          </w:tcPr>
          <w:p w14:paraId="518FEBE3" w14:textId="77777777" w:rsidR="00643942" w:rsidRPr="00643942" w:rsidRDefault="00643942" w:rsidP="00873938">
            <w:pPr>
              <w:jc w:val="center"/>
              <w:cnfStyle w:val="000000000000" w:firstRow="0" w:lastRow="0" w:firstColumn="0" w:lastColumn="0" w:oddVBand="0" w:evenVBand="0" w:oddHBand="0" w:evenHBand="0" w:firstRowFirstColumn="0" w:firstRowLastColumn="0" w:lastRowFirstColumn="0" w:lastRowLastColumn="0"/>
              <w:rPr>
                <w:rFonts w:ascii="Exo" w:hAnsi="Exo" w:cs="Calibri"/>
                <w:color w:val="000000"/>
              </w:rPr>
            </w:pPr>
            <w:r w:rsidRPr="00643942">
              <w:rPr>
                <w:rFonts w:ascii="Exo" w:hAnsi="Exo" w:cs="Calibri"/>
                <w:color w:val="000000"/>
              </w:rPr>
              <w:t>Bombas Booster</w:t>
            </w:r>
          </w:p>
        </w:tc>
        <w:tc>
          <w:tcPr>
            <w:tcW w:w="1220" w:type="dxa"/>
            <w:noWrap/>
            <w:vAlign w:val="center"/>
            <w:hideMark/>
          </w:tcPr>
          <w:p w14:paraId="19594D91" w14:textId="77777777" w:rsidR="00643942" w:rsidRPr="00643942" w:rsidRDefault="00643942" w:rsidP="00873938">
            <w:pPr>
              <w:jc w:val="center"/>
              <w:cnfStyle w:val="000000000000" w:firstRow="0" w:lastRow="0" w:firstColumn="0" w:lastColumn="0" w:oddVBand="0" w:evenVBand="0" w:oddHBand="0" w:evenHBand="0" w:firstRowFirstColumn="0" w:firstRowLastColumn="0" w:lastRowFirstColumn="0" w:lastRowLastColumn="0"/>
              <w:rPr>
                <w:rFonts w:ascii="Exo" w:hAnsi="Exo" w:cs="Calibri"/>
                <w:color w:val="000000"/>
              </w:rPr>
            </w:pPr>
            <w:r w:rsidRPr="00643942">
              <w:rPr>
                <w:rFonts w:ascii="Exo" w:hAnsi="Exo" w:cs="Calibri"/>
                <w:color w:val="000000"/>
              </w:rPr>
              <w:t>Agua</w:t>
            </w:r>
          </w:p>
        </w:tc>
        <w:tc>
          <w:tcPr>
            <w:tcW w:w="2680" w:type="dxa"/>
            <w:noWrap/>
            <w:vAlign w:val="center"/>
            <w:hideMark/>
          </w:tcPr>
          <w:p w14:paraId="12016EF2" w14:textId="70FD38F1" w:rsidR="00643942" w:rsidRPr="00643942" w:rsidRDefault="00643942" w:rsidP="00873938">
            <w:pPr>
              <w:jc w:val="center"/>
              <w:cnfStyle w:val="000000000000" w:firstRow="0" w:lastRow="0" w:firstColumn="0" w:lastColumn="0" w:oddVBand="0" w:evenVBand="0" w:oddHBand="0" w:evenHBand="0" w:firstRowFirstColumn="0" w:firstRowLastColumn="0" w:lastRowFirstColumn="0" w:lastRowLastColumn="0"/>
              <w:rPr>
                <w:rFonts w:ascii="Exo" w:hAnsi="Exo" w:cs="Calibri"/>
                <w:color w:val="000000"/>
              </w:rPr>
            </w:pPr>
            <w:r w:rsidRPr="00643942">
              <w:rPr>
                <w:rFonts w:ascii="Exo" w:hAnsi="Exo" w:cs="Calibri"/>
                <w:color w:val="000000"/>
              </w:rPr>
              <w:t xml:space="preserve">Inhibidor de </w:t>
            </w:r>
            <w:r w:rsidR="00FA715A" w:rsidRPr="00643942">
              <w:rPr>
                <w:rFonts w:ascii="Exo" w:hAnsi="Exo" w:cs="Calibri"/>
                <w:color w:val="000000"/>
              </w:rPr>
              <w:t>corrosión</w:t>
            </w:r>
          </w:p>
        </w:tc>
        <w:tc>
          <w:tcPr>
            <w:tcW w:w="1203" w:type="dxa"/>
            <w:noWrap/>
            <w:vAlign w:val="center"/>
            <w:hideMark/>
          </w:tcPr>
          <w:p w14:paraId="07CA5A21" w14:textId="77777777" w:rsidR="00643942" w:rsidRPr="00643942" w:rsidRDefault="00643942" w:rsidP="00873938">
            <w:pPr>
              <w:jc w:val="center"/>
              <w:cnfStyle w:val="000000000000" w:firstRow="0" w:lastRow="0" w:firstColumn="0" w:lastColumn="0" w:oddVBand="0" w:evenVBand="0" w:oddHBand="0" w:evenHBand="0" w:firstRowFirstColumn="0" w:firstRowLastColumn="0" w:lastRowFirstColumn="0" w:lastRowLastColumn="0"/>
              <w:rPr>
                <w:rFonts w:ascii="Exo" w:hAnsi="Exo" w:cs="Calibri"/>
                <w:color w:val="000000"/>
              </w:rPr>
            </w:pPr>
            <w:r w:rsidRPr="00643942">
              <w:rPr>
                <w:rFonts w:ascii="Exo" w:hAnsi="Exo" w:cs="Calibri"/>
                <w:color w:val="000000"/>
              </w:rPr>
              <w:t>agua</w:t>
            </w:r>
          </w:p>
        </w:tc>
        <w:tc>
          <w:tcPr>
            <w:tcW w:w="1686" w:type="dxa"/>
            <w:noWrap/>
            <w:vAlign w:val="center"/>
            <w:hideMark/>
          </w:tcPr>
          <w:p w14:paraId="78F04C72" w14:textId="77777777" w:rsidR="00643942" w:rsidRPr="00643942" w:rsidRDefault="00643942" w:rsidP="00873938">
            <w:pPr>
              <w:jc w:val="center"/>
              <w:cnfStyle w:val="000000000000" w:firstRow="0" w:lastRow="0" w:firstColumn="0" w:lastColumn="0" w:oddVBand="0" w:evenVBand="0" w:oddHBand="0" w:evenHBand="0" w:firstRowFirstColumn="0" w:firstRowLastColumn="0" w:lastRowFirstColumn="0" w:lastRowLastColumn="0"/>
              <w:rPr>
                <w:rFonts w:ascii="Exo" w:hAnsi="Exo" w:cs="Calibri"/>
                <w:color w:val="000000"/>
              </w:rPr>
            </w:pPr>
            <w:r w:rsidRPr="00643942">
              <w:rPr>
                <w:rFonts w:ascii="Exo" w:hAnsi="Exo" w:cs="Calibri"/>
                <w:color w:val="000000"/>
              </w:rPr>
              <w:t>375,00</w:t>
            </w:r>
          </w:p>
        </w:tc>
      </w:tr>
      <w:tr w:rsidR="00643942" w:rsidRPr="00643942" w14:paraId="4CDB7737" w14:textId="77777777" w:rsidTr="00873938">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550" w:type="dxa"/>
            <w:noWrap/>
            <w:vAlign w:val="center"/>
            <w:hideMark/>
          </w:tcPr>
          <w:p w14:paraId="7D764674" w14:textId="77777777" w:rsidR="00643942" w:rsidRPr="00643942" w:rsidRDefault="00643942" w:rsidP="00873938">
            <w:pPr>
              <w:jc w:val="center"/>
              <w:rPr>
                <w:rFonts w:ascii="Exo" w:hAnsi="Exo" w:cs="Calibri"/>
                <w:b w:val="0"/>
                <w:bCs w:val="0"/>
                <w:color w:val="000000"/>
              </w:rPr>
            </w:pPr>
            <w:r w:rsidRPr="00643942">
              <w:rPr>
                <w:rFonts w:ascii="Exo" w:hAnsi="Exo" w:cs="Calibri"/>
                <w:b w:val="0"/>
                <w:bCs w:val="0"/>
                <w:color w:val="000000"/>
              </w:rPr>
              <w:t>LT1S-W Facility</w:t>
            </w:r>
          </w:p>
        </w:tc>
        <w:tc>
          <w:tcPr>
            <w:tcW w:w="1852" w:type="dxa"/>
            <w:noWrap/>
            <w:vAlign w:val="center"/>
            <w:hideMark/>
          </w:tcPr>
          <w:p w14:paraId="3D79BAFD" w14:textId="77777777" w:rsidR="00643942" w:rsidRPr="00643942" w:rsidRDefault="00643942" w:rsidP="00873938">
            <w:pPr>
              <w:jc w:val="center"/>
              <w:cnfStyle w:val="000000100000" w:firstRow="0" w:lastRow="0" w:firstColumn="0" w:lastColumn="0" w:oddVBand="0" w:evenVBand="0" w:oddHBand="1" w:evenHBand="0" w:firstRowFirstColumn="0" w:firstRowLastColumn="0" w:lastRowFirstColumn="0" w:lastRowLastColumn="0"/>
              <w:rPr>
                <w:rFonts w:ascii="Exo" w:hAnsi="Exo" w:cs="Calibri"/>
                <w:color w:val="000000"/>
              </w:rPr>
            </w:pPr>
            <w:r w:rsidRPr="00643942">
              <w:rPr>
                <w:rFonts w:ascii="Exo" w:hAnsi="Exo" w:cs="Calibri"/>
                <w:color w:val="000000"/>
              </w:rPr>
              <w:t>Bombas Booster</w:t>
            </w:r>
          </w:p>
        </w:tc>
        <w:tc>
          <w:tcPr>
            <w:tcW w:w="1220" w:type="dxa"/>
            <w:noWrap/>
            <w:vAlign w:val="center"/>
            <w:hideMark/>
          </w:tcPr>
          <w:p w14:paraId="020756A7" w14:textId="77777777" w:rsidR="00643942" w:rsidRPr="00643942" w:rsidRDefault="00643942" w:rsidP="00873938">
            <w:pPr>
              <w:jc w:val="center"/>
              <w:cnfStyle w:val="000000100000" w:firstRow="0" w:lastRow="0" w:firstColumn="0" w:lastColumn="0" w:oddVBand="0" w:evenVBand="0" w:oddHBand="1" w:evenHBand="0" w:firstRowFirstColumn="0" w:firstRowLastColumn="0" w:lastRowFirstColumn="0" w:lastRowLastColumn="0"/>
              <w:rPr>
                <w:rFonts w:ascii="Exo" w:hAnsi="Exo" w:cs="Calibri"/>
                <w:color w:val="000000"/>
              </w:rPr>
            </w:pPr>
            <w:r w:rsidRPr="00643942">
              <w:rPr>
                <w:rFonts w:ascii="Exo" w:hAnsi="Exo" w:cs="Calibri"/>
                <w:color w:val="000000"/>
              </w:rPr>
              <w:t>Agua</w:t>
            </w:r>
          </w:p>
        </w:tc>
        <w:tc>
          <w:tcPr>
            <w:tcW w:w="2680" w:type="dxa"/>
            <w:noWrap/>
            <w:vAlign w:val="center"/>
            <w:hideMark/>
          </w:tcPr>
          <w:p w14:paraId="6E93F6DE" w14:textId="37476122" w:rsidR="00643942" w:rsidRPr="00643942" w:rsidRDefault="00643942" w:rsidP="00873938">
            <w:pPr>
              <w:jc w:val="center"/>
              <w:cnfStyle w:val="000000100000" w:firstRow="0" w:lastRow="0" w:firstColumn="0" w:lastColumn="0" w:oddVBand="0" w:evenVBand="0" w:oddHBand="1" w:evenHBand="0" w:firstRowFirstColumn="0" w:firstRowLastColumn="0" w:lastRowFirstColumn="0" w:lastRowLastColumn="0"/>
              <w:rPr>
                <w:rFonts w:ascii="Exo" w:hAnsi="Exo" w:cs="Calibri"/>
                <w:color w:val="000000"/>
              </w:rPr>
            </w:pPr>
            <w:r w:rsidRPr="00643942">
              <w:rPr>
                <w:rFonts w:ascii="Exo" w:hAnsi="Exo" w:cs="Calibri"/>
                <w:color w:val="000000"/>
              </w:rPr>
              <w:t xml:space="preserve">Inhibidor de </w:t>
            </w:r>
            <w:r w:rsidR="00FA715A" w:rsidRPr="00643942">
              <w:rPr>
                <w:rFonts w:ascii="Exo" w:hAnsi="Exo" w:cs="Calibri"/>
                <w:color w:val="000000"/>
              </w:rPr>
              <w:t>corrosión</w:t>
            </w:r>
          </w:p>
        </w:tc>
        <w:tc>
          <w:tcPr>
            <w:tcW w:w="1203" w:type="dxa"/>
            <w:noWrap/>
            <w:vAlign w:val="center"/>
            <w:hideMark/>
          </w:tcPr>
          <w:p w14:paraId="7023C1C9" w14:textId="77777777" w:rsidR="00643942" w:rsidRPr="00643942" w:rsidRDefault="00643942" w:rsidP="00873938">
            <w:pPr>
              <w:jc w:val="center"/>
              <w:cnfStyle w:val="000000100000" w:firstRow="0" w:lastRow="0" w:firstColumn="0" w:lastColumn="0" w:oddVBand="0" w:evenVBand="0" w:oddHBand="1" w:evenHBand="0" w:firstRowFirstColumn="0" w:firstRowLastColumn="0" w:lastRowFirstColumn="0" w:lastRowLastColumn="0"/>
              <w:rPr>
                <w:rFonts w:ascii="Exo" w:hAnsi="Exo" w:cs="Calibri"/>
                <w:color w:val="000000"/>
              </w:rPr>
            </w:pPr>
            <w:r w:rsidRPr="00643942">
              <w:rPr>
                <w:rFonts w:ascii="Exo" w:hAnsi="Exo" w:cs="Calibri"/>
                <w:color w:val="000000"/>
              </w:rPr>
              <w:t>agua</w:t>
            </w:r>
          </w:p>
        </w:tc>
        <w:tc>
          <w:tcPr>
            <w:tcW w:w="1686" w:type="dxa"/>
            <w:noWrap/>
            <w:vAlign w:val="center"/>
            <w:hideMark/>
          </w:tcPr>
          <w:p w14:paraId="26CE212D" w14:textId="0446BFEA" w:rsidR="00643942" w:rsidRPr="00643942" w:rsidRDefault="00643942" w:rsidP="00873938">
            <w:pPr>
              <w:jc w:val="center"/>
              <w:cnfStyle w:val="000000100000" w:firstRow="0" w:lastRow="0" w:firstColumn="0" w:lastColumn="0" w:oddVBand="0" w:evenVBand="0" w:oddHBand="1" w:evenHBand="0" w:firstRowFirstColumn="0" w:firstRowLastColumn="0" w:lastRowFirstColumn="0" w:lastRowLastColumn="0"/>
              <w:rPr>
                <w:rFonts w:ascii="Exo" w:hAnsi="Exo" w:cs="Calibri"/>
                <w:color w:val="000000"/>
              </w:rPr>
            </w:pPr>
          </w:p>
        </w:tc>
      </w:tr>
      <w:tr w:rsidR="00643942" w:rsidRPr="00643942" w14:paraId="29D958AF" w14:textId="77777777" w:rsidTr="00873938">
        <w:trPr>
          <w:trHeight w:val="345"/>
        </w:trPr>
        <w:tc>
          <w:tcPr>
            <w:cnfStyle w:val="001000000000" w:firstRow="0" w:lastRow="0" w:firstColumn="1" w:lastColumn="0" w:oddVBand="0" w:evenVBand="0" w:oddHBand="0" w:evenHBand="0" w:firstRowFirstColumn="0" w:firstRowLastColumn="0" w:lastRowFirstColumn="0" w:lastRowLastColumn="0"/>
            <w:tcW w:w="1550" w:type="dxa"/>
            <w:noWrap/>
            <w:vAlign w:val="center"/>
            <w:hideMark/>
          </w:tcPr>
          <w:p w14:paraId="1A7957D8" w14:textId="77777777" w:rsidR="00643942" w:rsidRPr="00643942" w:rsidRDefault="00643942" w:rsidP="00873938">
            <w:pPr>
              <w:jc w:val="center"/>
              <w:rPr>
                <w:rFonts w:ascii="Exo" w:hAnsi="Exo" w:cs="Calibri"/>
                <w:b w:val="0"/>
                <w:bCs w:val="0"/>
                <w:color w:val="000000"/>
              </w:rPr>
            </w:pPr>
            <w:r w:rsidRPr="00643942">
              <w:rPr>
                <w:rFonts w:ascii="Exo" w:hAnsi="Exo" w:cs="Calibri"/>
                <w:b w:val="0"/>
                <w:bCs w:val="0"/>
                <w:color w:val="000000"/>
              </w:rPr>
              <w:t>PdY Facility</w:t>
            </w:r>
          </w:p>
        </w:tc>
        <w:tc>
          <w:tcPr>
            <w:tcW w:w="1852" w:type="dxa"/>
            <w:noWrap/>
            <w:vAlign w:val="center"/>
            <w:hideMark/>
          </w:tcPr>
          <w:p w14:paraId="3C2BAB4C" w14:textId="77777777" w:rsidR="00643942" w:rsidRPr="00643942" w:rsidRDefault="00643942" w:rsidP="00873938">
            <w:pPr>
              <w:jc w:val="center"/>
              <w:cnfStyle w:val="000000000000" w:firstRow="0" w:lastRow="0" w:firstColumn="0" w:lastColumn="0" w:oddVBand="0" w:evenVBand="0" w:oddHBand="0" w:evenHBand="0" w:firstRowFirstColumn="0" w:firstRowLastColumn="0" w:lastRowFirstColumn="0" w:lastRowLastColumn="0"/>
              <w:rPr>
                <w:rFonts w:ascii="Exo" w:hAnsi="Exo" w:cs="Calibri"/>
                <w:color w:val="000000"/>
              </w:rPr>
            </w:pPr>
            <w:r w:rsidRPr="00643942">
              <w:rPr>
                <w:rFonts w:ascii="Exo" w:hAnsi="Exo" w:cs="Calibri"/>
                <w:color w:val="000000"/>
              </w:rPr>
              <w:t>Bombas Booster</w:t>
            </w:r>
          </w:p>
        </w:tc>
        <w:tc>
          <w:tcPr>
            <w:tcW w:w="1220" w:type="dxa"/>
            <w:noWrap/>
            <w:vAlign w:val="center"/>
            <w:hideMark/>
          </w:tcPr>
          <w:p w14:paraId="7257546E" w14:textId="77777777" w:rsidR="00643942" w:rsidRPr="00643942" w:rsidRDefault="00643942" w:rsidP="00873938">
            <w:pPr>
              <w:jc w:val="center"/>
              <w:cnfStyle w:val="000000000000" w:firstRow="0" w:lastRow="0" w:firstColumn="0" w:lastColumn="0" w:oddVBand="0" w:evenVBand="0" w:oddHBand="0" w:evenHBand="0" w:firstRowFirstColumn="0" w:firstRowLastColumn="0" w:lastRowFirstColumn="0" w:lastRowLastColumn="0"/>
              <w:rPr>
                <w:rFonts w:ascii="Exo" w:hAnsi="Exo" w:cs="Calibri"/>
                <w:color w:val="000000"/>
              </w:rPr>
            </w:pPr>
            <w:r w:rsidRPr="00643942">
              <w:rPr>
                <w:rFonts w:ascii="Exo" w:hAnsi="Exo" w:cs="Calibri"/>
                <w:color w:val="000000"/>
              </w:rPr>
              <w:t>Agua</w:t>
            </w:r>
          </w:p>
        </w:tc>
        <w:tc>
          <w:tcPr>
            <w:tcW w:w="2680" w:type="dxa"/>
            <w:noWrap/>
            <w:vAlign w:val="center"/>
            <w:hideMark/>
          </w:tcPr>
          <w:p w14:paraId="1B4EE74A" w14:textId="1432D0B5" w:rsidR="00643942" w:rsidRPr="00643942" w:rsidRDefault="00643942" w:rsidP="00873938">
            <w:pPr>
              <w:jc w:val="center"/>
              <w:cnfStyle w:val="000000000000" w:firstRow="0" w:lastRow="0" w:firstColumn="0" w:lastColumn="0" w:oddVBand="0" w:evenVBand="0" w:oddHBand="0" w:evenHBand="0" w:firstRowFirstColumn="0" w:firstRowLastColumn="0" w:lastRowFirstColumn="0" w:lastRowLastColumn="0"/>
              <w:rPr>
                <w:rFonts w:ascii="Exo" w:hAnsi="Exo" w:cs="Calibri"/>
                <w:color w:val="000000"/>
              </w:rPr>
            </w:pPr>
            <w:r w:rsidRPr="00643942">
              <w:rPr>
                <w:rFonts w:ascii="Exo" w:hAnsi="Exo" w:cs="Calibri"/>
                <w:color w:val="000000"/>
              </w:rPr>
              <w:t xml:space="preserve">Inhibidor de </w:t>
            </w:r>
            <w:r w:rsidR="00FA715A" w:rsidRPr="00643942">
              <w:rPr>
                <w:rFonts w:ascii="Exo" w:hAnsi="Exo" w:cs="Calibri"/>
                <w:color w:val="000000"/>
              </w:rPr>
              <w:t>corrosión</w:t>
            </w:r>
          </w:p>
        </w:tc>
        <w:tc>
          <w:tcPr>
            <w:tcW w:w="1203" w:type="dxa"/>
            <w:vAlign w:val="center"/>
            <w:hideMark/>
          </w:tcPr>
          <w:p w14:paraId="08023C06" w14:textId="77777777" w:rsidR="00643942" w:rsidRPr="00643942" w:rsidRDefault="00643942" w:rsidP="00873938">
            <w:pPr>
              <w:jc w:val="center"/>
              <w:cnfStyle w:val="000000000000" w:firstRow="0" w:lastRow="0" w:firstColumn="0" w:lastColumn="0" w:oddVBand="0" w:evenVBand="0" w:oddHBand="0" w:evenHBand="0" w:firstRowFirstColumn="0" w:firstRowLastColumn="0" w:lastRowFirstColumn="0" w:lastRowLastColumn="0"/>
              <w:rPr>
                <w:rFonts w:ascii="Exo" w:hAnsi="Exo" w:cs="Calibri"/>
                <w:color w:val="000000"/>
              </w:rPr>
            </w:pPr>
            <w:r w:rsidRPr="00643942">
              <w:rPr>
                <w:rFonts w:ascii="Exo" w:hAnsi="Exo" w:cs="Calibri"/>
                <w:color w:val="000000"/>
              </w:rPr>
              <w:t>agua (Act. FS)</w:t>
            </w:r>
          </w:p>
        </w:tc>
        <w:tc>
          <w:tcPr>
            <w:tcW w:w="1686" w:type="dxa"/>
            <w:vAlign w:val="center"/>
            <w:hideMark/>
          </w:tcPr>
          <w:p w14:paraId="58C572FE" w14:textId="77777777" w:rsidR="00643942" w:rsidRPr="00643942" w:rsidRDefault="00643942" w:rsidP="00873938">
            <w:pPr>
              <w:jc w:val="center"/>
              <w:cnfStyle w:val="000000000000" w:firstRow="0" w:lastRow="0" w:firstColumn="0" w:lastColumn="0" w:oddVBand="0" w:evenVBand="0" w:oddHBand="0" w:evenHBand="0" w:firstRowFirstColumn="0" w:firstRowLastColumn="0" w:lastRowFirstColumn="0" w:lastRowLastColumn="0"/>
              <w:rPr>
                <w:rFonts w:ascii="Exo" w:hAnsi="Exo" w:cs="Calibri"/>
                <w:color w:val="000000"/>
              </w:rPr>
            </w:pPr>
            <w:r w:rsidRPr="00643942">
              <w:rPr>
                <w:rFonts w:ascii="Exo" w:hAnsi="Exo" w:cs="Calibri"/>
                <w:color w:val="000000"/>
              </w:rPr>
              <w:t>2,00</w:t>
            </w:r>
          </w:p>
        </w:tc>
      </w:tr>
      <w:tr w:rsidR="00643942" w:rsidRPr="00643942" w14:paraId="2DEEA426" w14:textId="77777777" w:rsidTr="00873938">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550" w:type="dxa"/>
            <w:noWrap/>
            <w:vAlign w:val="center"/>
            <w:hideMark/>
          </w:tcPr>
          <w:p w14:paraId="122C0652" w14:textId="77777777" w:rsidR="00643942" w:rsidRPr="00643942" w:rsidRDefault="00643942" w:rsidP="00873938">
            <w:pPr>
              <w:jc w:val="center"/>
              <w:rPr>
                <w:rFonts w:ascii="Exo" w:hAnsi="Exo" w:cs="Calibri"/>
                <w:b w:val="0"/>
                <w:bCs w:val="0"/>
                <w:color w:val="000000"/>
              </w:rPr>
            </w:pPr>
            <w:r w:rsidRPr="00643942">
              <w:rPr>
                <w:rFonts w:ascii="Exo" w:hAnsi="Exo" w:cs="Calibri"/>
                <w:b w:val="0"/>
                <w:bCs w:val="0"/>
                <w:color w:val="000000"/>
              </w:rPr>
              <w:t>BdC Facility</w:t>
            </w:r>
          </w:p>
        </w:tc>
        <w:tc>
          <w:tcPr>
            <w:tcW w:w="1852" w:type="dxa"/>
            <w:noWrap/>
            <w:vAlign w:val="center"/>
            <w:hideMark/>
          </w:tcPr>
          <w:p w14:paraId="3DFB3BF9" w14:textId="77777777" w:rsidR="00643942" w:rsidRPr="00643942" w:rsidRDefault="00643942" w:rsidP="00873938">
            <w:pPr>
              <w:jc w:val="center"/>
              <w:cnfStyle w:val="000000100000" w:firstRow="0" w:lastRow="0" w:firstColumn="0" w:lastColumn="0" w:oddVBand="0" w:evenVBand="0" w:oddHBand="1" w:evenHBand="0" w:firstRowFirstColumn="0" w:firstRowLastColumn="0" w:lastRowFirstColumn="0" w:lastRowLastColumn="0"/>
              <w:rPr>
                <w:rFonts w:ascii="Exo" w:hAnsi="Exo" w:cs="Calibri"/>
                <w:color w:val="000000"/>
              </w:rPr>
            </w:pPr>
            <w:r w:rsidRPr="00643942">
              <w:rPr>
                <w:rFonts w:ascii="Exo" w:hAnsi="Exo" w:cs="Calibri"/>
                <w:color w:val="000000"/>
              </w:rPr>
              <w:t>Gas de instrumentos</w:t>
            </w:r>
          </w:p>
        </w:tc>
        <w:tc>
          <w:tcPr>
            <w:tcW w:w="1220" w:type="dxa"/>
            <w:noWrap/>
            <w:vAlign w:val="center"/>
            <w:hideMark/>
          </w:tcPr>
          <w:p w14:paraId="6A38A488" w14:textId="77777777" w:rsidR="00643942" w:rsidRPr="00643942" w:rsidRDefault="00643942" w:rsidP="00873938">
            <w:pPr>
              <w:jc w:val="center"/>
              <w:cnfStyle w:val="000000100000" w:firstRow="0" w:lastRow="0" w:firstColumn="0" w:lastColumn="0" w:oddVBand="0" w:evenVBand="0" w:oddHBand="1" w:evenHBand="0" w:firstRowFirstColumn="0" w:firstRowLastColumn="0" w:lastRowFirstColumn="0" w:lastRowLastColumn="0"/>
              <w:rPr>
                <w:rFonts w:ascii="Exo" w:hAnsi="Exo" w:cs="Calibri"/>
                <w:color w:val="000000"/>
              </w:rPr>
            </w:pPr>
            <w:r w:rsidRPr="00643942">
              <w:rPr>
                <w:rFonts w:ascii="Exo" w:hAnsi="Exo" w:cs="Calibri"/>
                <w:color w:val="000000"/>
              </w:rPr>
              <w:t>Gas</w:t>
            </w:r>
          </w:p>
        </w:tc>
        <w:tc>
          <w:tcPr>
            <w:tcW w:w="2680" w:type="dxa"/>
            <w:noWrap/>
            <w:vAlign w:val="center"/>
            <w:hideMark/>
          </w:tcPr>
          <w:p w14:paraId="1A0CF6E3" w14:textId="77777777" w:rsidR="00643942" w:rsidRPr="00643942" w:rsidRDefault="00643942" w:rsidP="00873938">
            <w:pPr>
              <w:jc w:val="center"/>
              <w:cnfStyle w:val="000000100000" w:firstRow="0" w:lastRow="0" w:firstColumn="0" w:lastColumn="0" w:oddVBand="0" w:evenVBand="0" w:oddHBand="1" w:evenHBand="0" w:firstRowFirstColumn="0" w:firstRowLastColumn="0" w:lastRowFirstColumn="0" w:lastRowLastColumn="0"/>
              <w:rPr>
                <w:rFonts w:ascii="Exo" w:hAnsi="Exo" w:cs="Calibri"/>
                <w:color w:val="000000"/>
              </w:rPr>
            </w:pPr>
            <w:r w:rsidRPr="00643942">
              <w:rPr>
                <w:rFonts w:ascii="Exo" w:hAnsi="Exo" w:cs="Calibri"/>
                <w:color w:val="000000"/>
              </w:rPr>
              <w:t>Inhibidor de Hidratos</w:t>
            </w:r>
          </w:p>
        </w:tc>
        <w:tc>
          <w:tcPr>
            <w:tcW w:w="1203" w:type="dxa"/>
            <w:vAlign w:val="center"/>
            <w:hideMark/>
          </w:tcPr>
          <w:p w14:paraId="7966987F" w14:textId="77777777" w:rsidR="00643942" w:rsidRPr="00643942" w:rsidRDefault="00643942" w:rsidP="00873938">
            <w:pPr>
              <w:jc w:val="center"/>
              <w:cnfStyle w:val="000000100000" w:firstRow="0" w:lastRow="0" w:firstColumn="0" w:lastColumn="0" w:oddVBand="0" w:evenVBand="0" w:oddHBand="1" w:evenHBand="0" w:firstRowFirstColumn="0" w:firstRowLastColumn="0" w:lastRowFirstColumn="0" w:lastRowLastColumn="0"/>
              <w:rPr>
                <w:rFonts w:ascii="Exo" w:hAnsi="Exo" w:cs="Calibri"/>
                <w:color w:val="000000"/>
              </w:rPr>
            </w:pPr>
            <w:r w:rsidRPr="00643942">
              <w:rPr>
                <w:rFonts w:ascii="Exo" w:hAnsi="Exo" w:cs="Calibri"/>
                <w:color w:val="000000"/>
              </w:rPr>
              <w:t>Gas MSCMD</w:t>
            </w:r>
          </w:p>
        </w:tc>
        <w:tc>
          <w:tcPr>
            <w:tcW w:w="1686" w:type="dxa"/>
            <w:vAlign w:val="center"/>
            <w:hideMark/>
          </w:tcPr>
          <w:p w14:paraId="6FF53B3E" w14:textId="77777777" w:rsidR="00643942" w:rsidRPr="00643942" w:rsidRDefault="00643942" w:rsidP="00873938">
            <w:pPr>
              <w:jc w:val="center"/>
              <w:cnfStyle w:val="000000100000" w:firstRow="0" w:lastRow="0" w:firstColumn="0" w:lastColumn="0" w:oddVBand="0" w:evenVBand="0" w:oddHBand="1" w:evenHBand="0" w:firstRowFirstColumn="0" w:firstRowLastColumn="0" w:lastRowFirstColumn="0" w:lastRowLastColumn="0"/>
              <w:rPr>
                <w:rFonts w:ascii="Exo" w:hAnsi="Exo" w:cs="Calibri"/>
                <w:color w:val="000000"/>
              </w:rPr>
            </w:pPr>
            <w:r w:rsidRPr="00643942">
              <w:rPr>
                <w:rFonts w:ascii="Exo" w:hAnsi="Exo" w:cs="Calibri"/>
                <w:color w:val="000000"/>
              </w:rPr>
              <w:t>12,00</w:t>
            </w:r>
          </w:p>
        </w:tc>
      </w:tr>
      <w:tr w:rsidR="00643942" w:rsidRPr="00643942" w14:paraId="3819A98D" w14:textId="77777777" w:rsidTr="00873938">
        <w:trPr>
          <w:trHeight w:val="345"/>
        </w:trPr>
        <w:tc>
          <w:tcPr>
            <w:cnfStyle w:val="001000000000" w:firstRow="0" w:lastRow="0" w:firstColumn="1" w:lastColumn="0" w:oddVBand="0" w:evenVBand="0" w:oddHBand="0" w:evenHBand="0" w:firstRowFirstColumn="0" w:firstRowLastColumn="0" w:lastRowFirstColumn="0" w:lastRowLastColumn="0"/>
            <w:tcW w:w="1550" w:type="dxa"/>
            <w:noWrap/>
            <w:vAlign w:val="center"/>
            <w:hideMark/>
          </w:tcPr>
          <w:p w14:paraId="371C0B90" w14:textId="77777777" w:rsidR="00643942" w:rsidRPr="00643942" w:rsidRDefault="00643942" w:rsidP="00873938">
            <w:pPr>
              <w:jc w:val="center"/>
              <w:rPr>
                <w:rFonts w:ascii="Exo" w:hAnsi="Exo" w:cs="Calibri"/>
                <w:b w:val="0"/>
                <w:bCs w:val="0"/>
                <w:color w:val="000000"/>
              </w:rPr>
            </w:pPr>
            <w:r w:rsidRPr="00643942">
              <w:rPr>
                <w:rFonts w:ascii="Exo" w:hAnsi="Exo" w:cs="Calibri"/>
                <w:b w:val="0"/>
                <w:bCs w:val="0"/>
                <w:color w:val="000000"/>
              </w:rPr>
              <w:t>LT1S-E Facility</w:t>
            </w:r>
          </w:p>
        </w:tc>
        <w:tc>
          <w:tcPr>
            <w:tcW w:w="1852" w:type="dxa"/>
            <w:noWrap/>
            <w:vAlign w:val="center"/>
            <w:hideMark/>
          </w:tcPr>
          <w:p w14:paraId="49F47146" w14:textId="77777777" w:rsidR="00643942" w:rsidRPr="00643942" w:rsidRDefault="00643942" w:rsidP="00873938">
            <w:pPr>
              <w:jc w:val="center"/>
              <w:cnfStyle w:val="000000000000" w:firstRow="0" w:lastRow="0" w:firstColumn="0" w:lastColumn="0" w:oddVBand="0" w:evenVBand="0" w:oddHBand="0" w:evenHBand="0" w:firstRowFirstColumn="0" w:firstRowLastColumn="0" w:lastRowFirstColumn="0" w:lastRowLastColumn="0"/>
              <w:rPr>
                <w:rFonts w:ascii="Exo" w:hAnsi="Exo" w:cs="Calibri"/>
                <w:color w:val="000000"/>
              </w:rPr>
            </w:pPr>
            <w:r w:rsidRPr="00643942">
              <w:rPr>
                <w:rFonts w:ascii="Exo" w:hAnsi="Exo" w:cs="Calibri"/>
                <w:color w:val="000000"/>
              </w:rPr>
              <w:t>Gas de instrumentos</w:t>
            </w:r>
          </w:p>
        </w:tc>
        <w:tc>
          <w:tcPr>
            <w:tcW w:w="1220" w:type="dxa"/>
            <w:noWrap/>
            <w:vAlign w:val="center"/>
            <w:hideMark/>
          </w:tcPr>
          <w:p w14:paraId="41AA5BBA" w14:textId="77777777" w:rsidR="00643942" w:rsidRPr="00643942" w:rsidRDefault="00643942" w:rsidP="00873938">
            <w:pPr>
              <w:jc w:val="center"/>
              <w:cnfStyle w:val="000000000000" w:firstRow="0" w:lastRow="0" w:firstColumn="0" w:lastColumn="0" w:oddVBand="0" w:evenVBand="0" w:oddHBand="0" w:evenHBand="0" w:firstRowFirstColumn="0" w:firstRowLastColumn="0" w:lastRowFirstColumn="0" w:lastRowLastColumn="0"/>
              <w:rPr>
                <w:rFonts w:ascii="Exo" w:hAnsi="Exo" w:cs="Calibri"/>
                <w:color w:val="000000"/>
              </w:rPr>
            </w:pPr>
            <w:r w:rsidRPr="00643942">
              <w:rPr>
                <w:rFonts w:ascii="Exo" w:hAnsi="Exo" w:cs="Calibri"/>
                <w:color w:val="000000"/>
              </w:rPr>
              <w:t>Gas</w:t>
            </w:r>
          </w:p>
        </w:tc>
        <w:tc>
          <w:tcPr>
            <w:tcW w:w="2680" w:type="dxa"/>
            <w:noWrap/>
            <w:vAlign w:val="center"/>
            <w:hideMark/>
          </w:tcPr>
          <w:p w14:paraId="3F8DCB7B" w14:textId="77777777" w:rsidR="00643942" w:rsidRPr="00643942" w:rsidRDefault="00643942" w:rsidP="00873938">
            <w:pPr>
              <w:jc w:val="center"/>
              <w:cnfStyle w:val="000000000000" w:firstRow="0" w:lastRow="0" w:firstColumn="0" w:lastColumn="0" w:oddVBand="0" w:evenVBand="0" w:oddHBand="0" w:evenHBand="0" w:firstRowFirstColumn="0" w:firstRowLastColumn="0" w:lastRowFirstColumn="0" w:lastRowLastColumn="0"/>
              <w:rPr>
                <w:rFonts w:ascii="Exo" w:hAnsi="Exo" w:cs="Calibri"/>
                <w:color w:val="000000"/>
              </w:rPr>
            </w:pPr>
            <w:r w:rsidRPr="00643942">
              <w:rPr>
                <w:rFonts w:ascii="Exo" w:hAnsi="Exo" w:cs="Calibri"/>
                <w:color w:val="000000"/>
              </w:rPr>
              <w:t>Inhibidor de Hidratos</w:t>
            </w:r>
          </w:p>
        </w:tc>
        <w:tc>
          <w:tcPr>
            <w:tcW w:w="1203" w:type="dxa"/>
            <w:vAlign w:val="center"/>
            <w:hideMark/>
          </w:tcPr>
          <w:p w14:paraId="25BA61D6" w14:textId="77777777" w:rsidR="00643942" w:rsidRPr="00643942" w:rsidRDefault="00643942" w:rsidP="00873938">
            <w:pPr>
              <w:jc w:val="center"/>
              <w:cnfStyle w:val="000000000000" w:firstRow="0" w:lastRow="0" w:firstColumn="0" w:lastColumn="0" w:oddVBand="0" w:evenVBand="0" w:oddHBand="0" w:evenHBand="0" w:firstRowFirstColumn="0" w:firstRowLastColumn="0" w:lastRowFirstColumn="0" w:lastRowLastColumn="0"/>
              <w:rPr>
                <w:rFonts w:ascii="Exo" w:hAnsi="Exo" w:cs="Calibri"/>
                <w:color w:val="000000"/>
              </w:rPr>
            </w:pPr>
            <w:r w:rsidRPr="00643942">
              <w:rPr>
                <w:rFonts w:ascii="Exo" w:hAnsi="Exo" w:cs="Calibri"/>
                <w:color w:val="000000"/>
              </w:rPr>
              <w:t>MSCMD</w:t>
            </w:r>
          </w:p>
        </w:tc>
        <w:tc>
          <w:tcPr>
            <w:tcW w:w="1686" w:type="dxa"/>
            <w:vAlign w:val="center"/>
            <w:hideMark/>
          </w:tcPr>
          <w:p w14:paraId="7A4805F6" w14:textId="77777777" w:rsidR="00643942" w:rsidRPr="00643942" w:rsidRDefault="00643942" w:rsidP="00873938">
            <w:pPr>
              <w:jc w:val="center"/>
              <w:cnfStyle w:val="000000000000" w:firstRow="0" w:lastRow="0" w:firstColumn="0" w:lastColumn="0" w:oddVBand="0" w:evenVBand="0" w:oddHBand="0" w:evenHBand="0" w:firstRowFirstColumn="0" w:firstRowLastColumn="0" w:lastRowFirstColumn="0" w:lastRowLastColumn="0"/>
              <w:rPr>
                <w:rFonts w:ascii="Exo" w:hAnsi="Exo" w:cs="Calibri"/>
                <w:color w:val="000000"/>
              </w:rPr>
            </w:pPr>
            <w:r w:rsidRPr="00643942">
              <w:rPr>
                <w:rFonts w:ascii="Exo" w:hAnsi="Exo" w:cs="Calibri"/>
                <w:color w:val="000000"/>
              </w:rPr>
              <w:t>12,00</w:t>
            </w:r>
          </w:p>
        </w:tc>
      </w:tr>
      <w:tr w:rsidR="00643942" w:rsidRPr="00643942" w14:paraId="5FF45988" w14:textId="77777777" w:rsidTr="00873938">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550" w:type="dxa"/>
            <w:noWrap/>
            <w:vAlign w:val="center"/>
            <w:hideMark/>
          </w:tcPr>
          <w:p w14:paraId="4B8A5160" w14:textId="77777777" w:rsidR="00643942" w:rsidRPr="00643942" w:rsidRDefault="00643942" w:rsidP="00873938">
            <w:pPr>
              <w:jc w:val="center"/>
              <w:rPr>
                <w:rFonts w:ascii="Exo" w:hAnsi="Exo" w:cs="Calibri"/>
                <w:b w:val="0"/>
                <w:bCs w:val="0"/>
                <w:color w:val="000000"/>
              </w:rPr>
            </w:pPr>
            <w:r w:rsidRPr="00643942">
              <w:rPr>
                <w:rFonts w:ascii="Exo" w:hAnsi="Exo" w:cs="Calibri"/>
                <w:b w:val="0"/>
                <w:bCs w:val="0"/>
                <w:color w:val="000000"/>
              </w:rPr>
              <w:t>LT1S-W Facility</w:t>
            </w:r>
          </w:p>
        </w:tc>
        <w:tc>
          <w:tcPr>
            <w:tcW w:w="1852" w:type="dxa"/>
            <w:noWrap/>
            <w:vAlign w:val="center"/>
            <w:hideMark/>
          </w:tcPr>
          <w:p w14:paraId="1460B0D6" w14:textId="77777777" w:rsidR="00643942" w:rsidRPr="00643942" w:rsidRDefault="00643942" w:rsidP="00873938">
            <w:pPr>
              <w:jc w:val="center"/>
              <w:cnfStyle w:val="000000100000" w:firstRow="0" w:lastRow="0" w:firstColumn="0" w:lastColumn="0" w:oddVBand="0" w:evenVBand="0" w:oddHBand="1" w:evenHBand="0" w:firstRowFirstColumn="0" w:firstRowLastColumn="0" w:lastRowFirstColumn="0" w:lastRowLastColumn="0"/>
              <w:rPr>
                <w:rFonts w:ascii="Exo" w:hAnsi="Exo" w:cs="Calibri"/>
                <w:color w:val="000000"/>
              </w:rPr>
            </w:pPr>
            <w:r w:rsidRPr="00643942">
              <w:rPr>
                <w:rFonts w:ascii="Exo" w:hAnsi="Exo" w:cs="Calibri"/>
                <w:color w:val="000000"/>
              </w:rPr>
              <w:t>Gas de instrumentos</w:t>
            </w:r>
          </w:p>
        </w:tc>
        <w:tc>
          <w:tcPr>
            <w:tcW w:w="1220" w:type="dxa"/>
            <w:noWrap/>
            <w:vAlign w:val="center"/>
            <w:hideMark/>
          </w:tcPr>
          <w:p w14:paraId="5C6CB6DD" w14:textId="77777777" w:rsidR="00643942" w:rsidRPr="00643942" w:rsidRDefault="00643942" w:rsidP="00873938">
            <w:pPr>
              <w:jc w:val="center"/>
              <w:cnfStyle w:val="000000100000" w:firstRow="0" w:lastRow="0" w:firstColumn="0" w:lastColumn="0" w:oddVBand="0" w:evenVBand="0" w:oddHBand="1" w:evenHBand="0" w:firstRowFirstColumn="0" w:firstRowLastColumn="0" w:lastRowFirstColumn="0" w:lastRowLastColumn="0"/>
              <w:rPr>
                <w:rFonts w:ascii="Exo" w:hAnsi="Exo" w:cs="Calibri"/>
                <w:color w:val="000000"/>
              </w:rPr>
            </w:pPr>
            <w:r w:rsidRPr="00643942">
              <w:rPr>
                <w:rFonts w:ascii="Exo" w:hAnsi="Exo" w:cs="Calibri"/>
                <w:color w:val="000000"/>
              </w:rPr>
              <w:t>Gas</w:t>
            </w:r>
          </w:p>
        </w:tc>
        <w:tc>
          <w:tcPr>
            <w:tcW w:w="2680" w:type="dxa"/>
            <w:noWrap/>
            <w:vAlign w:val="center"/>
            <w:hideMark/>
          </w:tcPr>
          <w:p w14:paraId="51B0342B" w14:textId="77777777" w:rsidR="00643942" w:rsidRPr="00643942" w:rsidRDefault="00643942" w:rsidP="00873938">
            <w:pPr>
              <w:jc w:val="center"/>
              <w:cnfStyle w:val="000000100000" w:firstRow="0" w:lastRow="0" w:firstColumn="0" w:lastColumn="0" w:oddVBand="0" w:evenVBand="0" w:oddHBand="1" w:evenHBand="0" w:firstRowFirstColumn="0" w:firstRowLastColumn="0" w:lastRowFirstColumn="0" w:lastRowLastColumn="0"/>
              <w:rPr>
                <w:rFonts w:ascii="Exo" w:hAnsi="Exo" w:cs="Calibri"/>
                <w:color w:val="000000"/>
              </w:rPr>
            </w:pPr>
            <w:r w:rsidRPr="00643942">
              <w:rPr>
                <w:rFonts w:ascii="Exo" w:hAnsi="Exo" w:cs="Calibri"/>
                <w:color w:val="000000"/>
              </w:rPr>
              <w:t>Inhibidor de Hidratos</w:t>
            </w:r>
          </w:p>
        </w:tc>
        <w:tc>
          <w:tcPr>
            <w:tcW w:w="1203" w:type="dxa"/>
            <w:noWrap/>
            <w:vAlign w:val="center"/>
            <w:hideMark/>
          </w:tcPr>
          <w:p w14:paraId="57976A27" w14:textId="77777777" w:rsidR="00643942" w:rsidRPr="00643942" w:rsidRDefault="00643942" w:rsidP="00873938">
            <w:pPr>
              <w:jc w:val="center"/>
              <w:cnfStyle w:val="000000100000" w:firstRow="0" w:lastRow="0" w:firstColumn="0" w:lastColumn="0" w:oddVBand="0" w:evenVBand="0" w:oddHBand="1" w:evenHBand="0" w:firstRowFirstColumn="0" w:firstRowLastColumn="0" w:lastRowFirstColumn="0" w:lastRowLastColumn="0"/>
              <w:rPr>
                <w:rFonts w:ascii="Exo" w:hAnsi="Exo" w:cs="Calibri"/>
                <w:color w:val="000000"/>
              </w:rPr>
            </w:pPr>
            <w:r w:rsidRPr="00643942">
              <w:rPr>
                <w:rFonts w:ascii="Exo" w:hAnsi="Exo" w:cs="Calibri"/>
                <w:color w:val="000000"/>
              </w:rPr>
              <w:t>MSCMD</w:t>
            </w:r>
          </w:p>
        </w:tc>
        <w:tc>
          <w:tcPr>
            <w:tcW w:w="1686" w:type="dxa"/>
            <w:noWrap/>
            <w:vAlign w:val="center"/>
            <w:hideMark/>
          </w:tcPr>
          <w:p w14:paraId="66D04BAF" w14:textId="28AAE288" w:rsidR="00643942" w:rsidRPr="00643942" w:rsidRDefault="00643942" w:rsidP="00873938">
            <w:pPr>
              <w:jc w:val="center"/>
              <w:cnfStyle w:val="000000100000" w:firstRow="0" w:lastRow="0" w:firstColumn="0" w:lastColumn="0" w:oddVBand="0" w:evenVBand="0" w:oddHBand="1" w:evenHBand="0" w:firstRowFirstColumn="0" w:firstRowLastColumn="0" w:lastRowFirstColumn="0" w:lastRowLastColumn="0"/>
              <w:rPr>
                <w:rFonts w:ascii="Exo" w:hAnsi="Exo" w:cs="Calibri"/>
                <w:color w:val="000000"/>
              </w:rPr>
            </w:pPr>
          </w:p>
        </w:tc>
      </w:tr>
      <w:tr w:rsidR="00643942" w:rsidRPr="00643942" w14:paraId="738F4FE1" w14:textId="77777777" w:rsidTr="00873938">
        <w:trPr>
          <w:trHeight w:val="345"/>
        </w:trPr>
        <w:tc>
          <w:tcPr>
            <w:cnfStyle w:val="001000000000" w:firstRow="0" w:lastRow="0" w:firstColumn="1" w:lastColumn="0" w:oddVBand="0" w:evenVBand="0" w:oddHBand="0" w:evenHBand="0" w:firstRowFirstColumn="0" w:firstRowLastColumn="0" w:lastRowFirstColumn="0" w:lastRowLastColumn="0"/>
            <w:tcW w:w="1550" w:type="dxa"/>
            <w:noWrap/>
            <w:vAlign w:val="center"/>
            <w:hideMark/>
          </w:tcPr>
          <w:p w14:paraId="3C1B91E5" w14:textId="77777777" w:rsidR="00643942" w:rsidRPr="00643942" w:rsidRDefault="00643942" w:rsidP="00873938">
            <w:pPr>
              <w:jc w:val="center"/>
              <w:rPr>
                <w:rFonts w:ascii="Exo" w:hAnsi="Exo" w:cs="Calibri"/>
                <w:b w:val="0"/>
                <w:bCs w:val="0"/>
                <w:color w:val="000000"/>
              </w:rPr>
            </w:pPr>
            <w:r w:rsidRPr="00643942">
              <w:rPr>
                <w:rFonts w:ascii="Exo" w:hAnsi="Exo" w:cs="Calibri"/>
                <w:b w:val="0"/>
                <w:bCs w:val="0"/>
                <w:color w:val="000000"/>
              </w:rPr>
              <w:t>BdC Facility</w:t>
            </w:r>
          </w:p>
        </w:tc>
        <w:tc>
          <w:tcPr>
            <w:tcW w:w="1852" w:type="dxa"/>
            <w:noWrap/>
            <w:vAlign w:val="center"/>
            <w:hideMark/>
          </w:tcPr>
          <w:p w14:paraId="08B8CFB8" w14:textId="77777777" w:rsidR="00643942" w:rsidRPr="00643942" w:rsidRDefault="00643942" w:rsidP="00873938">
            <w:pPr>
              <w:jc w:val="center"/>
              <w:cnfStyle w:val="000000000000" w:firstRow="0" w:lastRow="0" w:firstColumn="0" w:lastColumn="0" w:oddVBand="0" w:evenVBand="0" w:oddHBand="0" w:evenHBand="0" w:firstRowFirstColumn="0" w:firstRowLastColumn="0" w:lastRowFirstColumn="0" w:lastRowLastColumn="0"/>
              <w:rPr>
                <w:rFonts w:ascii="Exo" w:hAnsi="Exo" w:cs="Calibri"/>
                <w:color w:val="000000"/>
              </w:rPr>
            </w:pPr>
            <w:r w:rsidRPr="00643942">
              <w:rPr>
                <w:rFonts w:ascii="Exo" w:hAnsi="Exo" w:cs="Calibri"/>
                <w:color w:val="000000"/>
              </w:rPr>
              <w:t>Bombas Booster</w:t>
            </w:r>
          </w:p>
        </w:tc>
        <w:tc>
          <w:tcPr>
            <w:tcW w:w="1220" w:type="dxa"/>
            <w:noWrap/>
            <w:vAlign w:val="center"/>
            <w:hideMark/>
          </w:tcPr>
          <w:p w14:paraId="35056AEF" w14:textId="77777777" w:rsidR="00643942" w:rsidRPr="00643942" w:rsidRDefault="00643942" w:rsidP="00873938">
            <w:pPr>
              <w:jc w:val="center"/>
              <w:cnfStyle w:val="000000000000" w:firstRow="0" w:lastRow="0" w:firstColumn="0" w:lastColumn="0" w:oddVBand="0" w:evenVBand="0" w:oddHBand="0" w:evenHBand="0" w:firstRowFirstColumn="0" w:firstRowLastColumn="0" w:lastRowFirstColumn="0" w:lastRowLastColumn="0"/>
              <w:rPr>
                <w:rFonts w:ascii="Exo" w:hAnsi="Exo" w:cs="Calibri"/>
                <w:color w:val="000000"/>
              </w:rPr>
            </w:pPr>
            <w:r w:rsidRPr="00643942">
              <w:rPr>
                <w:rFonts w:ascii="Exo" w:hAnsi="Exo" w:cs="Calibri"/>
                <w:color w:val="000000"/>
              </w:rPr>
              <w:t>Agua</w:t>
            </w:r>
          </w:p>
        </w:tc>
        <w:tc>
          <w:tcPr>
            <w:tcW w:w="2680" w:type="dxa"/>
            <w:noWrap/>
            <w:vAlign w:val="center"/>
            <w:hideMark/>
          </w:tcPr>
          <w:p w14:paraId="2BE4294B" w14:textId="77777777" w:rsidR="00643942" w:rsidRPr="00643942" w:rsidRDefault="00643942" w:rsidP="00873938">
            <w:pPr>
              <w:jc w:val="center"/>
              <w:cnfStyle w:val="000000000000" w:firstRow="0" w:lastRow="0" w:firstColumn="0" w:lastColumn="0" w:oddVBand="0" w:evenVBand="0" w:oddHBand="0" w:evenHBand="0" w:firstRowFirstColumn="0" w:firstRowLastColumn="0" w:lastRowFirstColumn="0" w:lastRowLastColumn="0"/>
              <w:rPr>
                <w:rFonts w:ascii="Exo" w:hAnsi="Exo" w:cs="Calibri"/>
                <w:color w:val="000000"/>
              </w:rPr>
            </w:pPr>
            <w:r w:rsidRPr="00643942">
              <w:rPr>
                <w:rFonts w:ascii="Exo" w:hAnsi="Exo" w:cs="Calibri"/>
                <w:color w:val="000000"/>
              </w:rPr>
              <w:t>Inhibidor de Incrustaciones</w:t>
            </w:r>
          </w:p>
        </w:tc>
        <w:tc>
          <w:tcPr>
            <w:tcW w:w="1203" w:type="dxa"/>
            <w:vAlign w:val="center"/>
            <w:hideMark/>
          </w:tcPr>
          <w:p w14:paraId="036A8346" w14:textId="77777777" w:rsidR="00643942" w:rsidRPr="00643942" w:rsidRDefault="00643942" w:rsidP="00873938">
            <w:pPr>
              <w:jc w:val="center"/>
              <w:cnfStyle w:val="000000000000" w:firstRow="0" w:lastRow="0" w:firstColumn="0" w:lastColumn="0" w:oddVBand="0" w:evenVBand="0" w:oddHBand="0" w:evenHBand="0" w:firstRowFirstColumn="0" w:firstRowLastColumn="0" w:lastRowFirstColumn="0" w:lastRowLastColumn="0"/>
              <w:rPr>
                <w:rFonts w:ascii="Exo" w:hAnsi="Exo" w:cs="Calibri"/>
                <w:color w:val="000000"/>
              </w:rPr>
            </w:pPr>
            <w:r w:rsidRPr="00643942">
              <w:rPr>
                <w:rFonts w:ascii="Exo" w:hAnsi="Exo" w:cs="Calibri"/>
                <w:color w:val="000000"/>
              </w:rPr>
              <w:t>agua</w:t>
            </w:r>
          </w:p>
        </w:tc>
        <w:tc>
          <w:tcPr>
            <w:tcW w:w="1686" w:type="dxa"/>
            <w:vAlign w:val="center"/>
            <w:hideMark/>
          </w:tcPr>
          <w:p w14:paraId="283AD1CC" w14:textId="77777777" w:rsidR="00643942" w:rsidRPr="00643942" w:rsidRDefault="00643942" w:rsidP="00873938">
            <w:pPr>
              <w:jc w:val="center"/>
              <w:cnfStyle w:val="000000000000" w:firstRow="0" w:lastRow="0" w:firstColumn="0" w:lastColumn="0" w:oddVBand="0" w:evenVBand="0" w:oddHBand="0" w:evenHBand="0" w:firstRowFirstColumn="0" w:firstRowLastColumn="0" w:lastRowFirstColumn="0" w:lastRowLastColumn="0"/>
              <w:rPr>
                <w:rFonts w:ascii="Exo" w:hAnsi="Exo" w:cs="Calibri"/>
                <w:color w:val="000000"/>
              </w:rPr>
            </w:pPr>
            <w:r w:rsidRPr="00643942">
              <w:rPr>
                <w:rFonts w:ascii="Exo" w:hAnsi="Exo" w:cs="Calibri"/>
                <w:color w:val="000000"/>
              </w:rPr>
              <w:t>500,00</w:t>
            </w:r>
          </w:p>
        </w:tc>
      </w:tr>
      <w:tr w:rsidR="00643942" w:rsidRPr="00643942" w14:paraId="5EE5DFDD" w14:textId="77777777" w:rsidTr="00873938">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550" w:type="dxa"/>
            <w:noWrap/>
            <w:vAlign w:val="center"/>
            <w:hideMark/>
          </w:tcPr>
          <w:p w14:paraId="5BF86399" w14:textId="77777777" w:rsidR="00643942" w:rsidRPr="00643942" w:rsidRDefault="00643942" w:rsidP="00873938">
            <w:pPr>
              <w:jc w:val="center"/>
              <w:rPr>
                <w:rFonts w:ascii="Exo" w:hAnsi="Exo" w:cs="Calibri"/>
                <w:b w:val="0"/>
                <w:bCs w:val="0"/>
                <w:color w:val="000000"/>
              </w:rPr>
            </w:pPr>
            <w:r w:rsidRPr="00643942">
              <w:rPr>
                <w:rFonts w:ascii="Exo" w:hAnsi="Exo" w:cs="Calibri"/>
                <w:b w:val="0"/>
                <w:bCs w:val="0"/>
                <w:color w:val="000000"/>
              </w:rPr>
              <w:t>BdC Pozos</w:t>
            </w:r>
          </w:p>
        </w:tc>
        <w:tc>
          <w:tcPr>
            <w:tcW w:w="1852" w:type="dxa"/>
            <w:noWrap/>
            <w:vAlign w:val="center"/>
            <w:hideMark/>
          </w:tcPr>
          <w:p w14:paraId="6311BDF8" w14:textId="77777777" w:rsidR="00643942" w:rsidRPr="00643942" w:rsidRDefault="00643942" w:rsidP="00873938">
            <w:pPr>
              <w:jc w:val="center"/>
              <w:cnfStyle w:val="000000100000" w:firstRow="0" w:lastRow="0" w:firstColumn="0" w:lastColumn="0" w:oddVBand="0" w:evenVBand="0" w:oddHBand="1" w:evenHBand="0" w:firstRowFirstColumn="0" w:firstRowLastColumn="0" w:lastRowFirstColumn="0" w:lastRowLastColumn="0"/>
              <w:rPr>
                <w:rFonts w:ascii="Exo" w:hAnsi="Exo" w:cs="Calibri"/>
                <w:color w:val="000000"/>
              </w:rPr>
            </w:pPr>
            <w:r w:rsidRPr="00643942">
              <w:rPr>
                <w:rFonts w:ascii="Exo" w:hAnsi="Exo" w:cs="Calibri"/>
                <w:color w:val="000000"/>
              </w:rPr>
              <w:t>Todos los Pozos</w:t>
            </w:r>
          </w:p>
        </w:tc>
        <w:tc>
          <w:tcPr>
            <w:tcW w:w="1220" w:type="dxa"/>
            <w:noWrap/>
            <w:vAlign w:val="center"/>
            <w:hideMark/>
          </w:tcPr>
          <w:p w14:paraId="3AB1C7AF" w14:textId="3EC15373" w:rsidR="00643942" w:rsidRPr="00643942" w:rsidRDefault="00643942" w:rsidP="00873938">
            <w:pPr>
              <w:jc w:val="center"/>
              <w:cnfStyle w:val="000000100000" w:firstRow="0" w:lastRow="0" w:firstColumn="0" w:lastColumn="0" w:oddVBand="0" w:evenVBand="0" w:oddHBand="1" w:evenHBand="0" w:firstRowFirstColumn="0" w:firstRowLastColumn="0" w:lastRowFirstColumn="0" w:lastRowLastColumn="0"/>
              <w:rPr>
                <w:rFonts w:ascii="Exo" w:hAnsi="Exo" w:cs="Calibri"/>
                <w:color w:val="000000"/>
              </w:rPr>
            </w:pPr>
          </w:p>
        </w:tc>
        <w:tc>
          <w:tcPr>
            <w:tcW w:w="2680" w:type="dxa"/>
            <w:noWrap/>
            <w:vAlign w:val="center"/>
            <w:hideMark/>
          </w:tcPr>
          <w:p w14:paraId="51465053" w14:textId="77777777" w:rsidR="00643942" w:rsidRPr="00643942" w:rsidRDefault="00643942" w:rsidP="00873938">
            <w:pPr>
              <w:jc w:val="center"/>
              <w:cnfStyle w:val="000000100000" w:firstRow="0" w:lastRow="0" w:firstColumn="0" w:lastColumn="0" w:oddVBand="0" w:evenVBand="0" w:oddHBand="1" w:evenHBand="0" w:firstRowFirstColumn="0" w:firstRowLastColumn="0" w:lastRowFirstColumn="0" w:lastRowLastColumn="0"/>
              <w:rPr>
                <w:rFonts w:ascii="Exo" w:hAnsi="Exo" w:cs="Calibri"/>
                <w:color w:val="000000"/>
              </w:rPr>
            </w:pPr>
            <w:r w:rsidRPr="00643942">
              <w:rPr>
                <w:rFonts w:ascii="Exo" w:hAnsi="Exo" w:cs="Calibri"/>
                <w:color w:val="000000"/>
              </w:rPr>
              <w:t>Inhibidor de Incrustaciones</w:t>
            </w:r>
          </w:p>
        </w:tc>
        <w:tc>
          <w:tcPr>
            <w:tcW w:w="1203" w:type="dxa"/>
            <w:vAlign w:val="center"/>
            <w:hideMark/>
          </w:tcPr>
          <w:p w14:paraId="21292CA8" w14:textId="77777777" w:rsidR="00643942" w:rsidRPr="00643942" w:rsidRDefault="00643942" w:rsidP="00873938">
            <w:pPr>
              <w:jc w:val="center"/>
              <w:cnfStyle w:val="000000100000" w:firstRow="0" w:lastRow="0" w:firstColumn="0" w:lastColumn="0" w:oddVBand="0" w:evenVBand="0" w:oddHBand="1" w:evenHBand="0" w:firstRowFirstColumn="0" w:firstRowLastColumn="0" w:lastRowFirstColumn="0" w:lastRowLastColumn="0"/>
              <w:rPr>
                <w:rFonts w:ascii="Exo" w:hAnsi="Exo" w:cs="Calibri"/>
                <w:color w:val="000000"/>
              </w:rPr>
            </w:pPr>
            <w:r w:rsidRPr="00643942">
              <w:rPr>
                <w:rFonts w:ascii="Exo" w:hAnsi="Exo" w:cs="Calibri"/>
                <w:color w:val="000000"/>
              </w:rPr>
              <w:t>agua</w:t>
            </w:r>
          </w:p>
        </w:tc>
        <w:tc>
          <w:tcPr>
            <w:tcW w:w="1686" w:type="dxa"/>
            <w:vAlign w:val="center"/>
            <w:hideMark/>
          </w:tcPr>
          <w:p w14:paraId="43A2FD8D" w14:textId="77777777" w:rsidR="00643942" w:rsidRPr="00643942" w:rsidRDefault="00643942" w:rsidP="00873938">
            <w:pPr>
              <w:jc w:val="center"/>
              <w:cnfStyle w:val="000000100000" w:firstRow="0" w:lastRow="0" w:firstColumn="0" w:lastColumn="0" w:oddVBand="0" w:evenVBand="0" w:oddHBand="1" w:evenHBand="0" w:firstRowFirstColumn="0" w:firstRowLastColumn="0" w:lastRowFirstColumn="0" w:lastRowLastColumn="0"/>
              <w:rPr>
                <w:rFonts w:ascii="Exo" w:hAnsi="Exo" w:cs="Calibri"/>
                <w:color w:val="000000"/>
              </w:rPr>
            </w:pPr>
            <w:r w:rsidRPr="00643942">
              <w:rPr>
                <w:rFonts w:ascii="Exo" w:hAnsi="Exo" w:cs="Calibri"/>
                <w:color w:val="000000"/>
              </w:rPr>
              <w:t>172,00</w:t>
            </w:r>
          </w:p>
        </w:tc>
      </w:tr>
      <w:tr w:rsidR="00643942" w:rsidRPr="00643942" w14:paraId="7A4A6DCE" w14:textId="77777777" w:rsidTr="00873938">
        <w:trPr>
          <w:trHeight w:val="345"/>
        </w:trPr>
        <w:tc>
          <w:tcPr>
            <w:cnfStyle w:val="001000000000" w:firstRow="0" w:lastRow="0" w:firstColumn="1" w:lastColumn="0" w:oddVBand="0" w:evenVBand="0" w:oddHBand="0" w:evenHBand="0" w:firstRowFirstColumn="0" w:firstRowLastColumn="0" w:lastRowFirstColumn="0" w:lastRowLastColumn="0"/>
            <w:tcW w:w="1550" w:type="dxa"/>
            <w:noWrap/>
            <w:vAlign w:val="center"/>
            <w:hideMark/>
          </w:tcPr>
          <w:p w14:paraId="33CA12BA" w14:textId="77777777" w:rsidR="00643942" w:rsidRPr="00643942" w:rsidRDefault="00643942" w:rsidP="00873938">
            <w:pPr>
              <w:jc w:val="center"/>
              <w:rPr>
                <w:rFonts w:ascii="Exo" w:hAnsi="Exo" w:cs="Calibri"/>
                <w:b w:val="0"/>
                <w:bCs w:val="0"/>
                <w:color w:val="000000"/>
              </w:rPr>
            </w:pPr>
            <w:r w:rsidRPr="00643942">
              <w:rPr>
                <w:rFonts w:ascii="Exo" w:hAnsi="Exo" w:cs="Calibri"/>
                <w:b w:val="0"/>
                <w:bCs w:val="0"/>
                <w:color w:val="000000"/>
              </w:rPr>
              <w:t>LT1S-E Facility</w:t>
            </w:r>
          </w:p>
        </w:tc>
        <w:tc>
          <w:tcPr>
            <w:tcW w:w="1852" w:type="dxa"/>
            <w:noWrap/>
            <w:vAlign w:val="center"/>
            <w:hideMark/>
          </w:tcPr>
          <w:p w14:paraId="6A3D438F" w14:textId="77777777" w:rsidR="00643942" w:rsidRPr="00643942" w:rsidRDefault="00643942" w:rsidP="00873938">
            <w:pPr>
              <w:jc w:val="center"/>
              <w:cnfStyle w:val="000000000000" w:firstRow="0" w:lastRow="0" w:firstColumn="0" w:lastColumn="0" w:oddVBand="0" w:evenVBand="0" w:oddHBand="0" w:evenHBand="0" w:firstRowFirstColumn="0" w:firstRowLastColumn="0" w:lastRowFirstColumn="0" w:lastRowLastColumn="0"/>
              <w:rPr>
                <w:rFonts w:ascii="Exo" w:hAnsi="Exo" w:cs="Calibri"/>
                <w:color w:val="000000"/>
              </w:rPr>
            </w:pPr>
            <w:r w:rsidRPr="00643942">
              <w:rPr>
                <w:rFonts w:ascii="Exo" w:hAnsi="Exo" w:cs="Calibri"/>
                <w:color w:val="000000"/>
              </w:rPr>
              <w:t>Bombas Booster</w:t>
            </w:r>
          </w:p>
        </w:tc>
        <w:tc>
          <w:tcPr>
            <w:tcW w:w="1220" w:type="dxa"/>
            <w:noWrap/>
            <w:vAlign w:val="center"/>
            <w:hideMark/>
          </w:tcPr>
          <w:p w14:paraId="4B55A48F" w14:textId="77777777" w:rsidR="00643942" w:rsidRPr="00643942" w:rsidRDefault="00643942" w:rsidP="00873938">
            <w:pPr>
              <w:jc w:val="center"/>
              <w:cnfStyle w:val="000000000000" w:firstRow="0" w:lastRow="0" w:firstColumn="0" w:lastColumn="0" w:oddVBand="0" w:evenVBand="0" w:oddHBand="0" w:evenHBand="0" w:firstRowFirstColumn="0" w:firstRowLastColumn="0" w:lastRowFirstColumn="0" w:lastRowLastColumn="0"/>
              <w:rPr>
                <w:rFonts w:ascii="Exo" w:hAnsi="Exo" w:cs="Calibri"/>
                <w:color w:val="000000"/>
              </w:rPr>
            </w:pPr>
            <w:r w:rsidRPr="00643942">
              <w:rPr>
                <w:rFonts w:ascii="Exo" w:hAnsi="Exo" w:cs="Calibri"/>
                <w:color w:val="000000"/>
              </w:rPr>
              <w:t>Agua</w:t>
            </w:r>
          </w:p>
        </w:tc>
        <w:tc>
          <w:tcPr>
            <w:tcW w:w="2680" w:type="dxa"/>
            <w:noWrap/>
            <w:vAlign w:val="center"/>
            <w:hideMark/>
          </w:tcPr>
          <w:p w14:paraId="2F96D319" w14:textId="77777777" w:rsidR="00643942" w:rsidRPr="00643942" w:rsidRDefault="00643942" w:rsidP="00873938">
            <w:pPr>
              <w:jc w:val="center"/>
              <w:cnfStyle w:val="000000000000" w:firstRow="0" w:lastRow="0" w:firstColumn="0" w:lastColumn="0" w:oddVBand="0" w:evenVBand="0" w:oddHBand="0" w:evenHBand="0" w:firstRowFirstColumn="0" w:firstRowLastColumn="0" w:lastRowFirstColumn="0" w:lastRowLastColumn="0"/>
              <w:rPr>
                <w:rFonts w:ascii="Exo" w:hAnsi="Exo" w:cs="Calibri"/>
                <w:color w:val="000000"/>
              </w:rPr>
            </w:pPr>
            <w:r w:rsidRPr="00643942">
              <w:rPr>
                <w:rFonts w:ascii="Exo" w:hAnsi="Exo" w:cs="Calibri"/>
                <w:color w:val="000000"/>
              </w:rPr>
              <w:t>Inhibidor de Incrustaciones</w:t>
            </w:r>
          </w:p>
        </w:tc>
        <w:tc>
          <w:tcPr>
            <w:tcW w:w="1203" w:type="dxa"/>
            <w:vAlign w:val="center"/>
            <w:hideMark/>
          </w:tcPr>
          <w:p w14:paraId="0959452A" w14:textId="77777777" w:rsidR="00643942" w:rsidRPr="00643942" w:rsidRDefault="00643942" w:rsidP="00873938">
            <w:pPr>
              <w:jc w:val="center"/>
              <w:cnfStyle w:val="000000000000" w:firstRow="0" w:lastRow="0" w:firstColumn="0" w:lastColumn="0" w:oddVBand="0" w:evenVBand="0" w:oddHBand="0" w:evenHBand="0" w:firstRowFirstColumn="0" w:firstRowLastColumn="0" w:lastRowFirstColumn="0" w:lastRowLastColumn="0"/>
              <w:rPr>
                <w:rFonts w:ascii="Exo" w:hAnsi="Exo" w:cs="Calibri"/>
                <w:color w:val="000000"/>
              </w:rPr>
            </w:pPr>
            <w:r w:rsidRPr="00643942">
              <w:rPr>
                <w:rFonts w:ascii="Exo" w:hAnsi="Exo" w:cs="Calibri"/>
                <w:color w:val="000000"/>
              </w:rPr>
              <w:t>agua</w:t>
            </w:r>
          </w:p>
        </w:tc>
        <w:tc>
          <w:tcPr>
            <w:tcW w:w="1686" w:type="dxa"/>
            <w:vAlign w:val="center"/>
            <w:hideMark/>
          </w:tcPr>
          <w:p w14:paraId="40BEFF06" w14:textId="77777777" w:rsidR="00643942" w:rsidRPr="00643942" w:rsidRDefault="00643942" w:rsidP="00873938">
            <w:pPr>
              <w:jc w:val="center"/>
              <w:cnfStyle w:val="000000000000" w:firstRow="0" w:lastRow="0" w:firstColumn="0" w:lastColumn="0" w:oddVBand="0" w:evenVBand="0" w:oddHBand="0" w:evenHBand="0" w:firstRowFirstColumn="0" w:firstRowLastColumn="0" w:lastRowFirstColumn="0" w:lastRowLastColumn="0"/>
              <w:rPr>
                <w:rFonts w:ascii="Exo" w:hAnsi="Exo" w:cs="Calibri"/>
                <w:color w:val="000000"/>
              </w:rPr>
            </w:pPr>
            <w:r w:rsidRPr="00643942">
              <w:rPr>
                <w:rFonts w:ascii="Exo" w:hAnsi="Exo" w:cs="Calibri"/>
                <w:color w:val="000000"/>
              </w:rPr>
              <w:t>375,00</w:t>
            </w:r>
          </w:p>
        </w:tc>
      </w:tr>
      <w:tr w:rsidR="00643942" w:rsidRPr="00643942" w14:paraId="4C8705C4" w14:textId="77777777" w:rsidTr="00873938">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550" w:type="dxa"/>
            <w:noWrap/>
            <w:vAlign w:val="center"/>
            <w:hideMark/>
          </w:tcPr>
          <w:p w14:paraId="146375DE" w14:textId="77777777" w:rsidR="00643942" w:rsidRPr="00643942" w:rsidRDefault="00643942" w:rsidP="00873938">
            <w:pPr>
              <w:jc w:val="center"/>
              <w:rPr>
                <w:rFonts w:ascii="Exo" w:hAnsi="Exo" w:cs="Calibri"/>
                <w:b w:val="0"/>
                <w:bCs w:val="0"/>
                <w:color w:val="000000"/>
              </w:rPr>
            </w:pPr>
            <w:r w:rsidRPr="00643942">
              <w:rPr>
                <w:rFonts w:ascii="Exo" w:hAnsi="Exo" w:cs="Calibri"/>
                <w:b w:val="0"/>
                <w:bCs w:val="0"/>
                <w:color w:val="000000"/>
              </w:rPr>
              <w:t>LT1S-E Pozos</w:t>
            </w:r>
          </w:p>
        </w:tc>
        <w:tc>
          <w:tcPr>
            <w:tcW w:w="1852" w:type="dxa"/>
            <w:noWrap/>
            <w:vAlign w:val="center"/>
            <w:hideMark/>
          </w:tcPr>
          <w:p w14:paraId="46AD8D34" w14:textId="77777777" w:rsidR="00643942" w:rsidRPr="00643942" w:rsidRDefault="00643942" w:rsidP="00873938">
            <w:pPr>
              <w:jc w:val="center"/>
              <w:cnfStyle w:val="000000100000" w:firstRow="0" w:lastRow="0" w:firstColumn="0" w:lastColumn="0" w:oddVBand="0" w:evenVBand="0" w:oddHBand="1" w:evenHBand="0" w:firstRowFirstColumn="0" w:firstRowLastColumn="0" w:lastRowFirstColumn="0" w:lastRowLastColumn="0"/>
              <w:rPr>
                <w:rFonts w:ascii="Exo" w:hAnsi="Exo" w:cs="Calibri"/>
                <w:color w:val="000000"/>
              </w:rPr>
            </w:pPr>
            <w:r w:rsidRPr="00643942">
              <w:rPr>
                <w:rFonts w:ascii="Exo" w:hAnsi="Exo" w:cs="Calibri"/>
                <w:color w:val="000000"/>
              </w:rPr>
              <w:t>Todos los Pozos</w:t>
            </w:r>
          </w:p>
        </w:tc>
        <w:tc>
          <w:tcPr>
            <w:tcW w:w="1220" w:type="dxa"/>
            <w:noWrap/>
            <w:vAlign w:val="center"/>
            <w:hideMark/>
          </w:tcPr>
          <w:p w14:paraId="0B0EEFA4" w14:textId="19AB26AA" w:rsidR="00643942" w:rsidRPr="00643942" w:rsidRDefault="00643942" w:rsidP="00873938">
            <w:pPr>
              <w:jc w:val="center"/>
              <w:cnfStyle w:val="000000100000" w:firstRow="0" w:lastRow="0" w:firstColumn="0" w:lastColumn="0" w:oddVBand="0" w:evenVBand="0" w:oddHBand="1" w:evenHBand="0" w:firstRowFirstColumn="0" w:firstRowLastColumn="0" w:lastRowFirstColumn="0" w:lastRowLastColumn="0"/>
              <w:rPr>
                <w:rFonts w:ascii="Exo" w:hAnsi="Exo" w:cs="Calibri"/>
                <w:color w:val="000000"/>
              </w:rPr>
            </w:pPr>
          </w:p>
        </w:tc>
        <w:tc>
          <w:tcPr>
            <w:tcW w:w="2680" w:type="dxa"/>
            <w:noWrap/>
            <w:vAlign w:val="center"/>
            <w:hideMark/>
          </w:tcPr>
          <w:p w14:paraId="570C21B2" w14:textId="77777777" w:rsidR="00643942" w:rsidRPr="00643942" w:rsidRDefault="00643942" w:rsidP="00873938">
            <w:pPr>
              <w:jc w:val="center"/>
              <w:cnfStyle w:val="000000100000" w:firstRow="0" w:lastRow="0" w:firstColumn="0" w:lastColumn="0" w:oddVBand="0" w:evenVBand="0" w:oddHBand="1" w:evenHBand="0" w:firstRowFirstColumn="0" w:firstRowLastColumn="0" w:lastRowFirstColumn="0" w:lastRowLastColumn="0"/>
              <w:rPr>
                <w:rFonts w:ascii="Exo" w:hAnsi="Exo" w:cs="Calibri"/>
                <w:color w:val="000000"/>
              </w:rPr>
            </w:pPr>
            <w:r w:rsidRPr="00643942">
              <w:rPr>
                <w:rFonts w:ascii="Exo" w:hAnsi="Exo" w:cs="Calibri"/>
                <w:color w:val="000000"/>
              </w:rPr>
              <w:t>Inhibidor de Incrustaciones</w:t>
            </w:r>
          </w:p>
        </w:tc>
        <w:tc>
          <w:tcPr>
            <w:tcW w:w="1203" w:type="dxa"/>
            <w:vAlign w:val="center"/>
            <w:hideMark/>
          </w:tcPr>
          <w:p w14:paraId="441188B7" w14:textId="77777777" w:rsidR="00643942" w:rsidRPr="00643942" w:rsidRDefault="00643942" w:rsidP="00873938">
            <w:pPr>
              <w:jc w:val="center"/>
              <w:cnfStyle w:val="000000100000" w:firstRow="0" w:lastRow="0" w:firstColumn="0" w:lastColumn="0" w:oddVBand="0" w:evenVBand="0" w:oddHBand="1" w:evenHBand="0" w:firstRowFirstColumn="0" w:firstRowLastColumn="0" w:lastRowFirstColumn="0" w:lastRowLastColumn="0"/>
              <w:rPr>
                <w:rFonts w:ascii="Exo" w:hAnsi="Exo" w:cs="Calibri"/>
                <w:color w:val="000000"/>
              </w:rPr>
            </w:pPr>
            <w:r w:rsidRPr="00643942">
              <w:rPr>
                <w:rFonts w:ascii="Exo" w:hAnsi="Exo" w:cs="Calibri"/>
                <w:color w:val="000000"/>
              </w:rPr>
              <w:t>agua</w:t>
            </w:r>
          </w:p>
        </w:tc>
        <w:tc>
          <w:tcPr>
            <w:tcW w:w="1686" w:type="dxa"/>
            <w:vAlign w:val="center"/>
            <w:hideMark/>
          </w:tcPr>
          <w:p w14:paraId="6FB6A28E" w14:textId="77777777" w:rsidR="00643942" w:rsidRPr="00643942" w:rsidRDefault="00643942" w:rsidP="00873938">
            <w:pPr>
              <w:jc w:val="center"/>
              <w:cnfStyle w:val="000000100000" w:firstRow="0" w:lastRow="0" w:firstColumn="0" w:lastColumn="0" w:oddVBand="0" w:evenVBand="0" w:oddHBand="1" w:evenHBand="0" w:firstRowFirstColumn="0" w:firstRowLastColumn="0" w:lastRowFirstColumn="0" w:lastRowLastColumn="0"/>
              <w:rPr>
                <w:rFonts w:ascii="Exo" w:hAnsi="Exo" w:cs="Calibri"/>
                <w:color w:val="000000"/>
              </w:rPr>
            </w:pPr>
            <w:r w:rsidRPr="00643942">
              <w:rPr>
                <w:rFonts w:ascii="Exo" w:hAnsi="Exo" w:cs="Calibri"/>
                <w:color w:val="000000"/>
              </w:rPr>
              <w:t>30,00</w:t>
            </w:r>
          </w:p>
        </w:tc>
      </w:tr>
      <w:tr w:rsidR="00643942" w:rsidRPr="00643942" w14:paraId="7C1B6912" w14:textId="77777777" w:rsidTr="00873938">
        <w:trPr>
          <w:trHeight w:val="345"/>
        </w:trPr>
        <w:tc>
          <w:tcPr>
            <w:cnfStyle w:val="001000000000" w:firstRow="0" w:lastRow="0" w:firstColumn="1" w:lastColumn="0" w:oddVBand="0" w:evenVBand="0" w:oddHBand="0" w:evenHBand="0" w:firstRowFirstColumn="0" w:firstRowLastColumn="0" w:lastRowFirstColumn="0" w:lastRowLastColumn="0"/>
            <w:tcW w:w="1550" w:type="dxa"/>
            <w:noWrap/>
            <w:vAlign w:val="center"/>
            <w:hideMark/>
          </w:tcPr>
          <w:p w14:paraId="72F5047F" w14:textId="77777777" w:rsidR="00643942" w:rsidRPr="00643942" w:rsidRDefault="00643942" w:rsidP="00873938">
            <w:pPr>
              <w:jc w:val="center"/>
              <w:rPr>
                <w:rFonts w:ascii="Exo" w:hAnsi="Exo" w:cs="Calibri"/>
                <w:b w:val="0"/>
                <w:bCs w:val="0"/>
                <w:color w:val="000000"/>
              </w:rPr>
            </w:pPr>
            <w:r w:rsidRPr="00643942">
              <w:rPr>
                <w:rFonts w:ascii="Exo" w:hAnsi="Exo" w:cs="Calibri"/>
                <w:b w:val="0"/>
                <w:bCs w:val="0"/>
                <w:color w:val="000000"/>
              </w:rPr>
              <w:t>LT1S-W Facility</w:t>
            </w:r>
          </w:p>
        </w:tc>
        <w:tc>
          <w:tcPr>
            <w:tcW w:w="1852" w:type="dxa"/>
            <w:noWrap/>
            <w:vAlign w:val="center"/>
            <w:hideMark/>
          </w:tcPr>
          <w:p w14:paraId="3CBA633D" w14:textId="77777777" w:rsidR="00643942" w:rsidRPr="00643942" w:rsidRDefault="00643942" w:rsidP="00873938">
            <w:pPr>
              <w:jc w:val="center"/>
              <w:cnfStyle w:val="000000000000" w:firstRow="0" w:lastRow="0" w:firstColumn="0" w:lastColumn="0" w:oddVBand="0" w:evenVBand="0" w:oddHBand="0" w:evenHBand="0" w:firstRowFirstColumn="0" w:firstRowLastColumn="0" w:lastRowFirstColumn="0" w:lastRowLastColumn="0"/>
              <w:rPr>
                <w:rFonts w:ascii="Exo" w:hAnsi="Exo" w:cs="Calibri"/>
                <w:color w:val="000000"/>
              </w:rPr>
            </w:pPr>
            <w:r w:rsidRPr="00643942">
              <w:rPr>
                <w:rFonts w:ascii="Exo" w:hAnsi="Exo" w:cs="Calibri"/>
                <w:color w:val="000000"/>
              </w:rPr>
              <w:t>Bombas Booster</w:t>
            </w:r>
          </w:p>
        </w:tc>
        <w:tc>
          <w:tcPr>
            <w:tcW w:w="1220" w:type="dxa"/>
            <w:noWrap/>
            <w:vAlign w:val="center"/>
            <w:hideMark/>
          </w:tcPr>
          <w:p w14:paraId="557DF29A" w14:textId="77777777" w:rsidR="00643942" w:rsidRPr="00643942" w:rsidRDefault="00643942" w:rsidP="00873938">
            <w:pPr>
              <w:jc w:val="center"/>
              <w:cnfStyle w:val="000000000000" w:firstRow="0" w:lastRow="0" w:firstColumn="0" w:lastColumn="0" w:oddVBand="0" w:evenVBand="0" w:oddHBand="0" w:evenHBand="0" w:firstRowFirstColumn="0" w:firstRowLastColumn="0" w:lastRowFirstColumn="0" w:lastRowLastColumn="0"/>
              <w:rPr>
                <w:rFonts w:ascii="Exo" w:hAnsi="Exo" w:cs="Calibri"/>
                <w:color w:val="000000"/>
              </w:rPr>
            </w:pPr>
            <w:r w:rsidRPr="00643942">
              <w:rPr>
                <w:rFonts w:ascii="Exo" w:hAnsi="Exo" w:cs="Calibri"/>
                <w:color w:val="000000"/>
              </w:rPr>
              <w:t>Agua</w:t>
            </w:r>
          </w:p>
        </w:tc>
        <w:tc>
          <w:tcPr>
            <w:tcW w:w="2680" w:type="dxa"/>
            <w:noWrap/>
            <w:vAlign w:val="center"/>
            <w:hideMark/>
          </w:tcPr>
          <w:p w14:paraId="5BD0D6CF" w14:textId="77777777" w:rsidR="00643942" w:rsidRPr="00643942" w:rsidRDefault="00643942" w:rsidP="00873938">
            <w:pPr>
              <w:jc w:val="center"/>
              <w:cnfStyle w:val="000000000000" w:firstRow="0" w:lastRow="0" w:firstColumn="0" w:lastColumn="0" w:oddVBand="0" w:evenVBand="0" w:oddHBand="0" w:evenHBand="0" w:firstRowFirstColumn="0" w:firstRowLastColumn="0" w:lastRowFirstColumn="0" w:lastRowLastColumn="0"/>
              <w:rPr>
                <w:rFonts w:ascii="Exo" w:hAnsi="Exo" w:cs="Calibri"/>
                <w:color w:val="000000"/>
              </w:rPr>
            </w:pPr>
            <w:r w:rsidRPr="00643942">
              <w:rPr>
                <w:rFonts w:ascii="Exo" w:hAnsi="Exo" w:cs="Calibri"/>
                <w:color w:val="000000"/>
              </w:rPr>
              <w:t>Inhibidor de Incrustaciones</w:t>
            </w:r>
          </w:p>
        </w:tc>
        <w:tc>
          <w:tcPr>
            <w:tcW w:w="1203" w:type="dxa"/>
            <w:noWrap/>
            <w:vAlign w:val="center"/>
            <w:hideMark/>
          </w:tcPr>
          <w:p w14:paraId="6E80FE1C" w14:textId="77777777" w:rsidR="00643942" w:rsidRPr="00643942" w:rsidRDefault="00643942" w:rsidP="00873938">
            <w:pPr>
              <w:jc w:val="center"/>
              <w:cnfStyle w:val="000000000000" w:firstRow="0" w:lastRow="0" w:firstColumn="0" w:lastColumn="0" w:oddVBand="0" w:evenVBand="0" w:oddHBand="0" w:evenHBand="0" w:firstRowFirstColumn="0" w:firstRowLastColumn="0" w:lastRowFirstColumn="0" w:lastRowLastColumn="0"/>
              <w:rPr>
                <w:rFonts w:ascii="Exo" w:hAnsi="Exo" w:cs="Calibri"/>
                <w:color w:val="000000"/>
              </w:rPr>
            </w:pPr>
            <w:r w:rsidRPr="00643942">
              <w:rPr>
                <w:rFonts w:ascii="Exo" w:hAnsi="Exo" w:cs="Calibri"/>
                <w:color w:val="000000"/>
              </w:rPr>
              <w:t>agua</w:t>
            </w:r>
          </w:p>
        </w:tc>
        <w:tc>
          <w:tcPr>
            <w:tcW w:w="1686" w:type="dxa"/>
            <w:noWrap/>
            <w:vAlign w:val="center"/>
            <w:hideMark/>
          </w:tcPr>
          <w:p w14:paraId="65A167E3" w14:textId="55F710F6" w:rsidR="00643942" w:rsidRPr="00643942" w:rsidRDefault="00643942" w:rsidP="00873938">
            <w:pPr>
              <w:jc w:val="center"/>
              <w:cnfStyle w:val="000000000000" w:firstRow="0" w:lastRow="0" w:firstColumn="0" w:lastColumn="0" w:oddVBand="0" w:evenVBand="0" w:oddHBand="0" w:evenHBand="0" w:firstRowFirstColumn="0" w:firstRowLastColumn="0" w:lastRowFirstColumn="0" w:lastRowLastColumn="0"/>
              <w:rPr>
                <w:rFonts w:ascii="Exo" w:hAnsi="Exo" w:cs="Calibri"/>
                <w:color w:val="000000"/>
              </w:rPr>
            </w:pPr>
          </w:p>
        </w:tc>
      </w:tr>
      <w:tr w:rsidR="00643942" w:rsidRPr="00643942" w14:paraId="3F31C911" w14:textId="77777777" w:rsidTr="00873938">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550" w:type="dxa"/>
            <w:noWrap/>
            <w:vAlign w:val="center"/>
            <w:hideMark/>
          </w:tcPr>
          <w:p w14:paraId="429AD02C" w14:textId="77777777" w:rsidR="00643942" w:rsidRPr="00643942" w:rsidRDefault="00643942" w:rsidP="00873938">
            <w:pPr>
              <w:jc w:val="center"/>
              <w:rPr>
                <w:rFonts w:ascii="Exo" w:hAnsi="Exo" w:cs="Calibri"/>
                <w:b w:val="0"/>
                <w:bCs w:val="0"/>
                <w:color w:val="000000"/>
              </w:rPr>
            </w:pPr>
            <w:r w:rsidRPr="00643942">
              <w:rPr>
                <w:rFonts w:ascii="Exo" w:hAnsi="Exo" w:cs="Calibri"/>
                <w:b w:val="0"/>
                <w:bCs w:val="0"/>
                <w:color w:val="000000"/>
              </w:rPr>
              <w:t>LT1S-W Pozos</w:t>
            </w:r>
          </w:p>
        </w:tc>
        <w:tc>
          <w:tcPr>
            <w:tcW w:w="1852" w:type="dxa"/>
            <w:noWrap/>
            <w:vAlign w:val="center"/>
            <w:hideMark/>
          </w:tcPr>
          <w:p w14:paraId="483112E8" w14:textId="77777777" w:rsidR="00643942" w:rsidRPr="00643942" w:rsidRDefault="00643942" w:rsidP="00873938">
            <w:pPr>
              <w:jc w:val="center"/>
              <w:cnfStyle w:val="000000100000" w:firstRow="0" w:lastRow="0" w:firstColumn="0" w:lastColumn="0" w:oddVBand="0" w:evenVBand="0" w:oddHBand="1" w:evenHBand="0" w:firstRowFirstColumn="0" w:firstRowLastColumn="0" w:lastRowFirstColumn="0" w:lastRowLastColumn="0"/>
              <w:rPr>
                <w:rFonts w:ascii="Exo" w:hAnsi="Exo" w:cs="Calibri"/>
                <w:color w:val="000000"/>
              </w:rPr>
            </w:pPr>
            <w:r w:rsidRPr="00643942">
              <w:rPr>
                <w:rFonts w:ascii="Exo" w:hAnsi="Exo" w:cs="Calibri"/>
                <w:color w:val="000000"/>
              </w:rPr>
              <w:t>Todos los Pozos</w:t>
            </w:r>
          </w:p>
        </w:tc>
        <w:tc>
          <w:tcPr>
            <w:tcW w:w="1220" w:type="dxa"/>
            <w:noWrap/>
            <w:vAlign w:val="center"/>
            <w:hideMark/>
          </w:tcPr>
          <w:p w14:paraId="1DAF2FD7" w14:textId="025298F8" w:rsidR="00643942" w:rsidRPr="00643942" w:rsidRDefault="00643942" w:rsidP="00873938">
            <w:pPr>
              <w:jc w:val="center"/>
              <w:cnfStyle w:val="000000100000" w:firstRow="0" w:lastRow="0" w:firstColumn="0" w:lastColumn="0" w:oddVBand="0" w:evenVBand="0" w:oddHBand="1" w:evenHBand="0" w:firstRowFirstColumn="0" w:firstRowLastColumn="0" w:lastRowFirstColumn="0" w:lastRowLastColumn="0"/>
              <w:rPr>
                <w:rFonts w:ascii="Exo" w:hAnsi="Exo" w:cs="Calibri"/>
                <w:color w:val="000000"/>
              </w:rPr>
            </w:pPr>
          </w:p>
        </w:tc>
        <w:tc>
          <w:tcPr>
            <w:tcW w:w="2680" w:type="dxa"/>
            <w:noWrap/>
            <w:vAlign w:val="center"/>
            <w:hideMark/>
          </w:tcPr>
          <w:p w14:paraId="64CB119C" w14:textId="77777777" w:rsidR="00643942" w:rsidRPr="00643942" w:rsidRDefault="00643942" w:rsidP="00873938">
            <w:pPr>
              <w:jc w:val="center"/>
              <w:cnfStyle w:val="000000100000" w:firstRow="0" w:lastRow="0" w:firstColumn="0" w:lastColumn="0" w:oddVBand="0" w:evenVBand="0" w:oddHBand="1" w:evenHBand="0" w:firstRowFirstColumn="0" w:firstRowLastColumn="0" w:lastRowFirstColumn="0" w:lastRowLastColumn="0"/>
              <w:rPr>
                <w:rFonts w:ascii="Exo" w:hAnsi="Exo" w:cs="Calibri"/>
                <w:color w:val="000000"/>
              </w:rPr>
            </w:pPr>
            <w:r w:rsidRPr="00643942">
              <w:rPr>
                <w:rFonts w:ascii="Exo" w:hAnsi="Exo" w:cs="Calibri"/>
                <w:color w:val="000000"/>
              </w:rPr>
              <w:t>Inhibidor de Incrustaciones</w:t>
            </w:r>
          </w:p>
        </w:tc>
        <w:tc>
          <w:tcPr>
            <w:tcW w:w="1203" w:type="dxa"/>
            <w:noWrap/>
            <w:vAlign w:val="center"/>
            <w:hideMark/>
          </w:tcPr>
          <w:p w14:paraId="1B328118" w14:textId="77777777" w:rsidR="00643942" w:rsidRPr="00643942" w:rsidRDefault="00643942" w:rsidP="00873938">
            <w:pPr>
              <w:jc w:val="center"/>
              <w:cnfStyle w:val="000000100000" w:firstRow="0" w:lastRow="0" w:firstColumn="0" w:lastColumn="0" w:oddVBand="0" w:evenVBand="0" w:oddHBand="1" w:evenHBand="0" w:firstRowFirstColumn="0" w:firstRowLastColumn="0" w:lastRowFirstColumn="0" w:lastRowLastColumn="0"/>
              <w:rPr>
                <w:rFonts w:ascii="Exo" w:hAnsi="Exo" w:cs="Calibri"/>
                <w:color w:val="000000"/>
              </w:rPr>
            </w:pPr>
            <w:r w:rsidRPr="00643942">
              <w:rPr>
                <w:rFonts w:ascii="Exo" w:hAnsi="Exo" w:cs="Calibri"/>
                <w:color w:val="000000"/>
              </w:rPr>
              <w:t>agua</w:t>
            </w:r>
          </w:p>
        </w:tc>
        <w:tc>
          <w:tcPr>
            <w:tcW w:w="1686" w:type="dxa"/>
            <w:noWrap/>
            <w:vAlign w:val="center"/>
            <w:hideMark/>
          </w:tcPr>
          <w:p w14:paraId="7B8F3002" w14:textId="35C30F47" w:rsidR="00643942" w:rsidRPr="00643942" w:rsidRDefault="00643942" w:rsidP="00873938">
            <w:pPr>
              <w:jc w:val="center"/>
              <w:cnfStyle w:val="000000100000" w:firstRow="0" w:lastRow="0" w:firstColumn="0" w:lastColumn="0" w:oddVBand="0" w:evenVBand="0" w:oddHBand="1" w:evenHBand="0" w:firstRowFirstColumn="0" w:firstRowLastColumn="0" w:lastRowFirstColumn="0" w:lastRowLastColumn="0"/>
              <w:rPr>
                <w:rFonts w:ascii="Exo" w:hAnsi="Exo" w:cs="Calibri"/>
                <w:color w:val="000000"/>
              </w:rPr>
            </w:pPr>
          </w:p>
        </w:tc>
      </w:tr>
      <w:tr w:rsidR="00643942" w:rsidRPr="00643942" w14:paraId="5A527E46" w14:textId="77777777" w:rsidTr="00873938">
        <w:trPr>
          <w:trHeight w:val="345"/>
        </w:trPr>
        <w:tc>
          <w:tcPr>
            <w:cnfStyle w:val="001000000000" w:firstRow="0" w:lastRow="0" w:firstColumn="1" w:lastColumn="0" w:oddVBand="0" w:evenVBand="0" w:oddHBand="0" w:evenHBand="0" w:firstRowFirstColumn="0" w:firstRowLastColumn="0" w:lastRowFirstColumn="0" w:lastRowLastColumn="0"/>
            <w:tcW w:w="1550" w:type="dxa"/>
            <w:noWrap/>
            <w:vAlign w:val="center"/>
            <w:hideMark/>
          </w:tcPr>
          <w:p w14:paraId="73FB7341" w14:textId="77777777" w:rsidR="00643942" w:rsidRPr="00643942" w:rsidRDefault="00643942" w:rsidP="00873938">
            <w:pPr>
              <w:jc w:val="center"/>
              <w:rPr>
                <w:rFonts w:ascii="Exo" w:hAnsi="Exo" w:cs="Calibri"/>
                <w:b w:val="0"/>
                <w:bCs w:val="0"/>
                <w:color w:val="000000"/>
              </w:rPr>
            </w:pPr>
            <w:r w:rsidRPr="00643942">
              <w:rPr>
                <w:rFonts w:ascii="Exo" w:hAnsi="Exo" w:cs="Calibri"/>
                <w:b w:val="0"/>
                <w:bCs w:val="0"/>
                <w:color w:val="000000"/>
              </w:rPr>
              <w:t>PdY Facility</w:t>
            </w:r>
          </w:p>
        </w:tc>
        <w:tc>
          <w:tcPr>
            <w:tcW w:w="1852" w:type="dxa"/>
            <w:noWrap/>
            <w:vAlign w:val="center"/>
            <w:hideMark/>
          </w:tcPr>
          <w:p w14:paraId="10817BE7" w14:textId="77777777" w:rsidR="00643942" w:rsidRPr="00643942" w:rsidRDefault="00643942" w:rsidP="00873938">
            <w:pPr>
              <w:jc w:val="center"/>
              <w:cnfStyle w:val="000000000000" w:firstRow="0" w:lastRow="0" w:firstColumn="0" w:lastColumn="0" w:oddVBand="0" w:evenVBand="0" w:oddHBand="0" w:evenHBand="0" w:firstRowFirstColumn="0" w:firstRowLastColumn="0" w:lastRowFirstColumn="0" w:lastRowLastColumn="0"/>
              <w:rPr>
                <w:rFonts w:ascii="Exo" w:hAnsi="Exo" w:cs="Calibri"/>
                <w:color w:val="000000"/>
              </w:rPr>
            </w:pPr>
            <w:r w:rsidRPr="00643942">
              <w:rPr>
                <w:rFonts w:ascii="Exo" w:hAnsi="Exo" w:cs="Calibri"/>
                <w:color w:val="000000"/>
              </w:rPr>
              <w:t>Bombas Booster</w:t>
            </w:r>
          </w:p>
        </w:tc>
        <w:tc>
          <w:tcPr>
            <w:tcW w:w="1220" w:type="dxa"/>
            <w:noWrap/>
            <w:vAlign w:val="center"/>
            <w:hideMark/>
          </w:tcPr>
          <w:p w14:paraId="527B06FD" w14:textId="77777777" w:rsidR="00643942" w:rsidRPr="00643942" w:rsidRDefault="00643942" w:rsidP="00873938">
            <w:pPr>
              <w:jc w:val="center"/>
              <w:cnfStyle w:val="000000000000" w:firstRow="0" w:lastRow="0" w:firstColumn="0" w:lastColumn="0" w:oddVBand="0" w:evenVBand="0" w:oddHBand="0" w:evenHBand="0" w:firstRowFirstColumn="0" w:firstRowLastColumn="0" w:lastRowFirstColumn="0" w:lastRowLastColumn="0"/>
              <w:rPr>
                <w:rFonts w:ascii="Exo" w:hAnsi="Exo" w:cs="Calibri"/>
                <w:color w:val="000000"/>
              </w:rPr>
            </w:pPr>
            <w:r w:rsidRPr="00643942">
              <w:rPr>
                <w:rFonts w:ascii="Exo" w:hAnsi="Exo" w:cs="Calibri"/>
                <w:color w:val="000000"/>
              </w:rPr>
              <w:t>Agua</w:t>
            </w:r>
          </w:p>
        </w:tc>
        <w:tc>
          <w:tcPr>
            <w:tcW w:w="2680" w:type="dxa"/>
            <w:noWrap/>
            <w:vAlign w:val="center"/>
            <w:hideMark/>
          </w:tcPr>
          <w:p w14:paraId="54C7E8FB" w14:textId="77777777" w:rsidR="00643942" w:rsidRPr="00643942" w:rsidRDefault="00643942" w:rsidP="00873938">
            <w:pPr>
              <w:jc w:val="center"/>
              <w:cnfStyle w:val="000000000000" w:firstRow="0" w:lastRow="0" w:firstColumn="0" w:lastColumn="0" w:oddVBand="0" w:evenVBand="0" w:oddHBand="0" w:evenHBand="0" w:firstRowFirstColumn="0" w:firstRowLastColumn="0" w:lastRowFirstColumn="0" w:lastRowLastColumn="0"/>
              <w:rPr>
                <w:rFonts w:ascii="Exo" w:hAnsi="Exo" w:cs="Calibri"/>
                <w:color w:val="000000"/>
              </w:rPr>
            </w:pPr>
            <w:r w:rsidRPr="00643942">
              <w:rPr>
                <w:rFonts w:ascii="Exo" w:hAnsi="Exo" w:cs="Calibri"/>
                <w:color w:val="000000"/>
              </w:rPr>
              <w:t>Inhibidor de Incrustaciones</w:t>
            </w:r>
          </w:p>
        </w:tc>
        <w:tc>
          <w:tcPr>
            <w:tcW w:w="1203" w:type="dxa"/>
            <w:vAlign w:val="center"/>
            <w:hideMark/>
          </w:tcPr>
          <w:p w14:paraId="3C5DB76B" w14:textId="77777777" w:rsidR="00643942" w:rsidRPr="00643942" w:rsidRDefault="00643942" w:rsidP="00873938">
            <w:pPr>
              <w:jc w:val="center"/>
              <w:cnfStyle w:val="000000000000" w:firstRow="0" w:lastRow="0" w:firstColumn="0" w:lastColumn="0" w:oddVBand="0" w:evenVBand="0" w:oddHBand="0" w:evenHBand="0" w:firstRowFirstColumn="0" w:firstRowLastColumn="0" w:lastRowFirstColumn="0" w:lastRowLastColumn="0"/>
              <w:rPr>
                <w:rFonts w:ascii="Exo" w:hAnsi="Exo" w:cs="Calibri"/>
                <w:color w:val="000000"/>
              </w:rPr>
            </w:pPr>
            <w:r w:rsidRPr="00643942">
              <w:rPr>
                <w:rFonts w:ascii="Exo" w:hAnsi="Exo" w:cs="Calibri"/>
                <w:color w:val="000000"/>
              </w:rPr>
              <w:t>agua (Act. FS)</w:t>
            </w:r>
          </w:p>
        </w:tc>
        <w:tc>
          <w:tcPr>
            <w:tcW w:w="1686" w:type="dxa"/>
            <w:vAlign w:val="center"/>
            <w:hideMark/>
          </w:tcPr>
          <w:p w14:paraId="72524CA0" w14:textId="77777777" w:rsidR="00643942" w:rsidRPr="00643942" w:rsidRDefault="00643942" w:rsidP="00873938">
            <w:pPr>
              <w:jc w:val="center"/>
              <w:cnfStyle w:val="000000000000" w:firstRow="0" w:lastRow="0" w:firstColumn="0" w:lastColumn="0" w:oddVBand="0" w:evenVBand="0" w:oddHBand="0" w:evenHBand="0" w:firstRowFirstColumn="0" w:firstRowLastColumn="0" w:lastRowFirstColumn="0" w:lastRowLastColumn="0"/>
              <w:rPr>
                <w:rFonts w:ascii="Exo" w:hAnsi="Exo" w:cs="Calibri"/>
                <w:color w:val="000000"/>
              </w:rPr>
            </w:pPr>
            <w:r w:rsidRPr="00643942">
              <w:rPr>
                <w:rFonts w:ascii="Exo" w:hAnsi="Exo" w:cs="Calibri"/>
                <w:color w:val="000000"/>
              </w:rPr>
              <w:t>2,00</w:t>
            </w:r>
          </w:p>
        </w:tc>
      </w:tr>
      <w:tr w:rsidR="00643942" w:rsidRPr="00643942" w14:paraId="63A963FE" w14:textId="77777777" w:rsidTr="00873938">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550" w:type="dxa"/>
            <w:noWrap/>
            <w:vAlign w:val="center"/>
            <w:hideMark/>
          </w:tcPr>
          <w:p w14:paraId="29C32FDA" w14:textId="77777777" w:rsidR="00643942" w:rsidRPr="00643942" w:rsidRDefault="00643942" w:rsidP="00873938">
            <w:pPr>
              <w:jc w:val="center"/>
              <w:rPr>
                <w:rFonts w:ascii="Exo" w:hAnsi="Exo" w:cs="Calibri"/>
                <w:b w:val="0"/>
                <w:bCs w:val="0"/>
                <w:color w:val="000000"/>
              </w:rPr>
            </w:pPr>
            <w:r w:rsidRPr="00643942">
              <w:rPr>
                <w:rFonts w:ascii="Exo" w:hAnsi="Exo" w:cs="Calibri"/>
                <w:b w:val="0"/>
                <w:bCs w:val="0"/>
                <w:color w:val="000000"/>
              </w:rPr>
              <w:t>PdY Pozos</w:t>
            </w:r>
          </w:p>
        </w:tc>
        <w:tc>
          <w:tcPr>
            <w:tcW w:w="1852" w:type="dxa"/>
            <w:noWrap/>
            <w:vAlign w:val="center"/>
            <w:hideMark/>
          </w:tcPr>
          <w:p w14:paraId="400F91AA" w14:textId="77777777" w:rsidR="00643942" w:rsidRPr="00643942" w:rsidRDefault="00643942" w:rsidP="00873938">
            <w:pPr>
              <w:jc w:val="center"/>
              <w:cnfStyle w:val="000000100000" w:firstRow="0" w:lastRow="0" w:firstColumn="0" w:lastColumn="0" w:oddVBand="0" w:evenVBand="0" w:oddHBand="1" w:evenHBand="0" w:firstRowFirstColumn="0" w:firstRowLastColumn="0" w:lastRowFirstColumn="0" w:lastRowLastColumn="0"/>
              <w:rPr>
                <w:rFonts w:ascii="Exo" w:hAnsi="Exo" w:cs="Calibri"/>
                <w:color w:val="000000"/>
              </w:rPr>
            </w:pPr>
            <w:r w:rsidRPr="00643942">
              <w:rPr>
                <w:rFonts w:ascii="Exo" w:hAnsi="Exo" w:cs="Calibri"/>
                <w:color w:val="000000"/>
              </w:rPr>
              <w:t>Todos los Pozos</w:t>
            </w:r>
          </w:p>
        </w:tc>
        <w:tc>
          <w:tcPr>
            <w:tcW w:w="1220" w:type="dxa"/>
            <w:noWrap/>
            <w:vAlign w:val="center"/>
            <w:hideMark/>
          </w:tcPr>
          <w:p w14:paraId="30540DEF" w14:textId="172DDE94" w:rsidR="00643942" w:rsidRPr="00643942" w:rsidRDefault="00643942" w:rsidP="00873938">
            <w:pPr>
              <w:jc w:val="center"/>
              <w:cnfStyle w:val="000000100000" w:firstRow="0" w:lastRow="0" w:firstColumn="0" w:lastColumn="0" w:oddVBand="0" w:evenVBand="0" w:oddHBand="1" w:evenHBand="0" w:firstRowFirstColumn="0" w:firstRowLastColumn="0" w:lastRowFirstColumn="0" w:lastRowLastColumn="0"/>
              <w:rPr>
                <w:rFonts w:ascii="Exo" w:hAnsi="Exo" w:cs="Calibri"/>
                <w:color w:val="000000"/>
              </w:rPr>
            </w:pPr>
          </w:p>
        </w:tc>
        <w:tc>
          <w:tcPr>
            <w:tcW w:w="2680" w:type="dxa"/>
            <w:noWrap/>
            <w:vAlign w:val="center"/>
            <w:hideMark/>
          </w:tcPr>
          <w:p w14:paraId="23A7683C" w14:textId="77777777" w:rsidR="00643942" w:rsidRPr="00643942" w:rsidRDefault="00643942" w:rsidP="00873938">
            <w:pPr>
              <w:jc w:val="center"/>
              <w:cnfStyle w:val="000000100000" w:firstRow="0" w:lastRow="0" w:firstColumn="0" w:lastColumn="0" w:oddVBand="0" w:evenVBand="0" w:oddHBand="1" w:evenHBand="0" w:firstRowFirstColumn="0" w:firstRowLastColumn="0" w:lastRowFirstColumn="0" w:lastRowLastColumn="0"/>
              <w:rPr>
                <w:rFonts w:ascii="Exo" w:hAnsi="Exo" w:cs="Calibri"/>
                <w:color w:val="000000"/>
              </w:rPr>
            </w:pPr>
            <w:r w:rsidRPr="00643942">
              <w:rPr>
                <w:rFonts w:ascii="Exo" w:hAnsi="Exo" w:cs="Calibri"/>
                <w:color w:val="000000"/>
              </w:rPr>
              <w:t>Inhibidor de Incrustaciones</w:t>
            </w:r>
          </w:p>
        </w:tc>
        <w:tc>
          <w:tcPr>
            <w:tcW w:w="1203" w:type="dxa"/>
            <w:vAlign w:val="center"/>
            <w:hideMark/>
          </w:tcPr>
          <w:p w14:paraId="5D738AAE" w14:textId="77777777" w:rsidR="00643942" w:rsidRPr="00643942" w:rsidRDefault="00643942" w:rsidP="00873938">
            <w:pPr>
              <w:jc w:val="center"/>
              <w:cnfStyle w:val="000000100000" w:firstRow="0" w:lastRow="0" w:firstColumn="0" w:lastColumn="0" w:oddVBand="0" w:evenVBand="0" w:oddHBand="1" w:evenHBand="0" w:firstRowFirstColumn="0" w:firstRowLastColumn="0" w:lastRowFirstColumn="0" w:lastRowLastColumn="0"/>
              <w:rPr>
                <w:rFonts w:ascii="Exo" w:hAnsi="Exo" w:cs="Calibri"/>
                <w:color w:val="000000"/>
              </w:rPr>
            </w:pPr>
            <w:r w:rsidRPr="00643942">
              <w:rPr>
                <w:rFonts w:ascii="Exo" w:hAnsi="Exo" w:cs="Calibri"/>
                <w:color w:val="000000"/>
              </w:rPr>
              <w:t>agua</w:t>
            </w:r>
          </w:p>
        </w:tc>
        <w:tc>
          <w:tcPr>
            <w:tcW w:w="1686" w:type="dxa"/>
            <w:vAlign w:val="center"/>
            <w:hideMark/>
          </w:tcPr>
          <w:p w14:paraId="349C1A4A" w14:textId="77777777" w:rsidR="00643942" w:rsidRPr="00643942" w:rsidRDefault="00643942" w:rsidP="00873938">
            <w:pPr>
              <w:jc w:val="center"/>
              <w:cnfStyle w:val="000000100000" w:firstRow="0" w:lastRow="0" w:firstColumn="0" w:lastColumn="0" w:oddVBand="0" w:evenVBand="0" w:oddHBand="1" w:evenHBand="0" w:firstRowFirstColumn="0" w:firstRowLastColumn="0" w:lastRowFirstColumn="0" w:lastRowLastColumn="0"/>
              <w:rPr>
                <w:rFonts w:ascii="Exo" w:hAnsi="Exo" w:cs="Calibri"/>
                <w:color w:val="000000"/>
              </w:rPr>
            </w:pPr>
            <w:r w:rsidRPr="00643942">
              <w:rPr>
                <w:rFonts w:ascii="Exo" w:hAnsi="Exo" w:cs="Calibri"/>
                <w:color w:val="000000"/>
              </w:rPr>
              <w:t>2,00</w:t>
            </w:r>
          </w:p>
        </w:tc>
      </w:tr>
      <w:tr w:rsidR="00643942" w:rsidRPr="00643942" w14:paraId="6F26BB38" w14:textId="77777777" w:rsidTr="00873938">
        <w:trPr>
          <w:trHeight w:val="345"/>
        </w:trPr>
        <w:tc>
          <w:tcPr>
            <w:cnfStyle w:val="001000000000" w:firstRow="0" w:lastRow="0" w:firstColumn="1" w:lastColumn="0" w:oddVBand="0" w:evenVBand="0" w:oddHBand="0" w:evenHBand="0" w:firstRowFirstColumn="0" w:firstRowLastColumn="0" w:lastRowFirstColumn="0" w:lastRowLastColumn="0"/>
            <w:tcW w:w="1550" w:type="dxa"/>
            <w:noWrap/>
            <w:vAlign w:val="center"/>
            <w:hideMark/>
          </w:tcPr>
          <w:p w14:paraId="746E02AD" w14:textId="77777777" w:rsidR="00643942" w:rsidRPr="00643942" w:rsidRDefault="00643942" w:rsidP="00873938">
            <w:pPr>
              <w:jc w:val="center"/>
              <w:rPr>
                <w:rFonts w:ascii="Exo" w:hAnsi="Exo" w:cs="Calibri"/>
                <w:b w:val="0"/>
                <w:bCs w:val="0"/>
                <w:color w:val="000000"/>
              </w:rPr>
            </w:pPr>
            <w:r w:rsidRPr="00643942">
              <w:rPr>
                <w:rFonts w:ascii="Exo" w:hAnsi="Exo" w:cs="Calibri"/>
                <w:b w:val="0"/>
                <w:bCs w:val="0"/>
                <w:color w:val="000000"/>
              </w:rPr>
              <w:t>AMOT</w:t>
            </w:r>
          </w:p>
        </w:tc>
        <w:tc>
          <w:tcPr>
            <w:tcW w:w="1852" w:type="dxa"/>
            <w:noWrap/>
            <w:vAlign w:val="center"/>
            <w:hideMark/>
          </w:tcPr>
          <w:p w14:paraId="3B69AD45" w14:textId="77777777" w:rsidR="00643942" w:rsidRPr="00643942" w:rsidRDefault="00643942" w:rsidP="00873938">
            <w:pPr>
              <w:jc w:val="center"/>
              <w:cnfStyle w:val="000000000000" w:firstRow="0" w:lastRow="0" w:firstColumn="0" w:lastColumn="0" w:oddVBand="0" w:evenVBand="0" w:oddHBand="0" w:evenHBand="0" w:firstRowFirstColumn="0" w:firstRowLastColumn="0" w:lastRowFirstColumn="0" w:lastRowLastColumn="0"/>
              <w:rPr>
                <w:rFonts w:ascii="Exo" w:hAnsi="Exo" w:cs="Calibri"/>
                <w:color w:val="000000"/>
              </w:rPr>
            </w:pPr>
            <w:r w:rsidRPr="00643942">
              <w:rPr>
                <w:rFonts w:ascii="Exo" w:hAnsi="Exo" w:cs="Calibri"/>
                <w:color w:val="000000"/>
              </w:rPr>
              <w:t>Ducto</w:t>
            </w:r>
          </w:p>
        </w:tc>
        <w:tc>
          <w:tcPr>
            <w:tcW w:w="1220" w:type="dxa"/>
            <w:noWrap/>
            <w:vAlign w:val="center"/>
            <w:hideMark/>
          </w:tcPr>
          <w:p w14:paraId="602904CF" w14:textId="77777777" w:rsidR="00643942" w:rsidRPr="00643942" w:rsidRDefault="00643942" w:rsidP="00873938">
            <w:pPr>
              <w:jc w:val="center"/>
              <w:cnfStyle w:val="000000000000" w:firstRow="0" w:lastRow="0" w:firstColumn="0" w:lastColumn="0" w:oddVBand="0" w:evenVBand="0" w:oddHBand="0" w:evenHBand="0" w:firstRowFirstColumn="0" w:firstRowLastColumn="0" w:lastRowFirstColumn="0" w:lastRowLastColumn="0"/>
              <w:rPr>
                <w:rFonts w:ascii="Exo" w:hAnsi="Exo" w:cs="Calibri"/>
                <w:color w:val="000000"/>
              </w:rPr>
            </w:pPr>
            <w:r w:rsidRPr="00643942">
              <w:rPr>
                <w:rFonts w:ascii="Exo" w:hAnsi="Exo" w:cs="Calibri"/>
                <w:color w:val="000000"/>
              </w:rPr>
              <w:t>Oil</w:t>
            </w:r>
          </w:p>
        </w:tc>
        <w:tc>
          <w:tcPr>
            <w:tcW w:w="2680" w:type="dxa"/>
            <w:noWrap/>
            <w:vAlign w:val="center"/>
            <w:hideMark/>
          </w:tcPr>
          <w:p w14:paraId="20AA63C0" w14:textId="77777777" w:rsidR="00643942" w:rsidRPr="00643942" w:rsidRDefault="00643942" w:rsidP="00873938">
            <w:pPr>
              <w:jc w:val="center"/>
              <w:cnfStyle w:val="000000000000" w:firstRow="0" w:lastRow="0" w:firstColumn="0" w:lastColumn="0" w:oddVBand="0" w:evenVBand="0" w:oddHBand="0" w:evenHBand="0" w:firstRowFirstColumn="0" w:firstRowLastColumn="0" w:lastRowFirstColumn="0" w:lastRowLastColumn="0"/>
              <w:rPr>
                <w:rFonts w:ascii="Exo" w:hAnsi="Exo" w:cs="Calibri"/>
                <w:color w:val="000000"/>
              </w:rPr>
            </w:pPr>
            <w:r w:rsidRPr="00643942">
              <w:rPr>
                <w:rFonts w:ascii="Exo" w:hAnsi="Exo" w:cs="Calibri"/>
                <w:color w:val="000000"/>
              </w:rPr>
              <w:t>Inhibidor de Parafina</w:t>
            </w:r>
          </w:p>
        </w:tc>
        <w:tc>
          <w:tcPr>
            <w:tcW w:w="1203" w:type="dxa"/>
            <w:noWrap/>
            <w:vAlign w:val="center"/>
            <w:hideMark/>
          </w:tcPr>
          <w:p w14:paraId="70AA5F57" w14:textId="77777777" w:rsidR="00643942" w:rsidRPr="00643942" w:rsidRDefault="00643942" w:rsidP="00873938">
            <w:pPr>
              <w:jc w:val="center"/>
              <w:cnfStyle w:val="000000000000" w:firstRow="0" w:lastRow="0" w:firstColumn="0" w:lastColumn="0" w:oddVBand="0" w:evenVBand="0" w:oddHBand="0" w:evenHBand="0" w:firstRowFirstColumn="0" w:firstRowLastColumn="0" w:lastRowFirstColumn="0" w:lastRowLastColumn="0"/>
              <w:rPr>
                <w:rFonts w:ascii="Exo" w:hAnsi="Exo" w:cs="Calibri"/>
                <w:color w:val="000000"/>
              </w:rPr>
            </w:pPr>
            <w:r w:rsidRPr="00643942">
              <w:rPr>
                <w:rFonts w:ascii="Exo" w:hAnsi="Exo" w:cs="Calibri"/>
                <w:color w:val="000000"/>
              </w:rPr>
              <w:t>Petróleo</w:t>
            </w:r>
          </w:p>
        </w:tc>
        <w:tc>
          <w:tcPr>
            <w:tcW w:w="1686" w:type="dxa"/>
            <w:noWrap/>
            <w:vAlign w:val="center"/>
            <w:hideMark/>
          </w:tcPr>
          <w:p w14:paraId="53188803" w14:textId="77777777" w:rsidR="00643942" w:rsidRPr="00643942" w:rsidRDefault="00643942" w:rsidP="00873938">
            <w:pPr>
              <w:jc w:val="center"/>
              <w:cnfStyle w:val="000000000000" w:firstRow="0" w:lastRow="0" w:firstColumn="0" w:lastColumn="0" w:oddVBand="0" w:evenVBand="0" w:oddHBand="0" w:evenHBand="0" w:firstRowFirstColumn="0" w:firstRowLastColumn="0" w:lastRowFirstColumn="0" w:lastRowLastColumn="0"/>
              <w:rPr>
                <w:rFonts w:ascii="Exo" w:hAnsi="Exo" w:cs="Calibri"/>
                <w:color w:val="000000"/>
              </w:rPr>
            </w:pPr>
            <w:r w:rsidRPr="00643942">
              <w:rPr>
                <w:rFonts w:ascii="Exo" w:hAnsi="Exo" w:cs="Calibri"/>
                <w:color w:val="000000"/>
              </w:rPr>
              <w:t>270,83</w:t>
            </w:r>
          </w:p>
        </w:tc>
      </w:tr>
      <w:tr w:rsidR="00643942" w:rsidRPr="00643942" w14:paraId="2E8D279C" w14:textId="77777777" w:rsidTr="00873938">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550" w:type="dxa"/>
            <w:noWrap/>
            <w:vAlign w:val="center"/>
            <w:hideMark/>
          </w:tcPr>
          <w:p w14:paraId="3BE95545" w14:textId="77777777" w:rsidR="00643942" w:rsidRPr="00643942" w:rsidRDefault="00643942" w:rsidP="00873938">
            <w:pPr>
              <w:jc w:val="center"/>
              <w:rPr>
                <w:rFonts w:ascii="Exo" w:hAnsi="Exo" w:cs="Calibri"/>
                <w:b w:val="0"/>
                <w:bCs w:val="0"/>
                <w:color w:val="000000"/>
              </w:rPr>
            </w:pPr>
            <w:r w:rsidRPr="00643942">
              <w:rPr>
                <w:rFonts w:ascii="Exo" w:hAnsi="Exo" w:cs="Calibri"/>
                <w:b w:val="0"/>
                <w:bCs w:val="0"/>
                <w:color w:val="000000"/>
              </w:rPr>
              <w:t>BdC Facility</w:t>
            </w:r>
          </w:p>
        </w:tc>
        <w:tc>
          <w:tcPr>
            <w:tcW w:w="1852" w:type="dxa"/>
            <w:noWrap/>
            <w:vAlign w:val="center"/>
            <w:hideMark/>
          </w:tcPr>
          <w:p w14:paraId="017910B6" w14:textId="77777777" w:rsidR="00643942" w:rsidRPr="00643942" w:rsidRDefault="00643942" w:rsidP="00873938">
            <w:pPr>
              <w:jc w:val="center"/>
              <w:cnfStyle w:val="000000100000" w:firstRow="0" w:lastRow="0" w:firstColumn="0" w:lastColumn="0" w:oddVBand="0" w:evenVBand="0" w:oddHBand="1" w:evenHBand="0" w:firstRowFirstColumn="0" w:firstRowLastColumn="0" w:lastRowFirstColumn="0" w:lastRowLastColumn="0"/>
              <w:rPr>
                <w:rFonts w:ascii="Exo" w:hAnsi="Exo" w:cs="Calibri"/>
                <w:color w:val="000000"/>
              </w:rPr>
            </w:pPr>
            <w:r w:rsidRPr="00643942">
              <w:rPr>
                <w:rFonts w:ascii="Exo" w:hAnsi="Exo" w:cs="Calibri"/>
                <w:color w:val="000000"/>
              </w:rPr>
              <w:t>Gasoducto</w:t>
            </w:r>
          </w:p>
        </w:tc>
        <w:tc>
          <w:tcPr>
            <w:tcW w:w="1220" w:type="dxa"/>
            <w:noWrap/>
            <w:vAlign w:val="center"/>
            <w:hideMark/>
          </w:tcPr>
          <w:p w14:paraId="1C82C506" w14:textId="77777777" w:rsidR="00643942" w:rsidRPr="00643942" w:rsidRDefault="00643942" w:rsidP="00873938">
            <w:pPr>
              <w:jc w:val="center"/>
              <w:cnfStyle w:val="000000100000" w:firstRow="0" w:lastRow="0" w:firstColumn="0" w:lastColumn="0" w:oddVBand="0" w:evenVBand="0" w:oddHBand="1" w:evenHBand="0" w:firstRowFirstColumn="0" w:firstRowLastColumn="0" w:lastRowFirstColumn="0" w:lastRowLastColumn="0"/>
              <w:rPr>
                <w:rFonts w:ascii="Exo" w:hAnsi="Exo" w:cs="Calibri"/>
                <w:color w:val="000000"/>
              </w:rPr>
            </w:pPr>
            <w:r w:rsidRPr="00643942">
              <w:rPr>
                <w:rFonts w:ascii="Exo" w:hAnsi="Exo" w:cs="Calibri"/>
                <w:color w:val="000000"/>
              </w:rPr>
              <w:t>Gas</w:t>
            </w:r>
          </w:p>
        </w:tc>
        <w:tc>
          <w:tcPr>
            <w:tcW w:w="2680" w:type="dxa"/>
            <w:noWrap/>
            <w:vAlign w:val="center"/>
            <w:hideMark/>
          </w:tcPr>
          <w:p w14:paraId="5FCD45C7" w14:textId="2F4849CD" w:rsidR="00643942" w:rsidRPr="00643942" w:rsidRDefault="00643942" w:rsidP="00873938">
            <w:pPr>
              <w:jc w:val="center"/>
              <w:cnfStyle w:val="000000100000" w:firstRow="0" w:lastRow="0" w:firstColumn="0" w:lastColumn="0" w:oddVBand="0" w:evenVBand="0" w:oddHBand="1" w:evenHBand="0" w:firstRowFirstColumn="0" w:firstRowLastColumn="0" w:lastRowFirstColumn="0" w:lastRowLastColumn="0"/>
              <w:rPr>
                <w:rFonts w:ascii="Exo" w:hAnsi="Exo" w:cs="Calibri"/>
                <w:color w:val="000000"/>
              </w:rPr>
            </w:pPr>
            <w:r w:rsidRPr="00643942">
              <w:rPr>
                <w:rFonts w:ascii="Exo" w:hAnsi="Exo" w:cs="Calibri"/>
                <w:color w:val="000000"/>
              </w:rPr>
              <w:t xml:space="preserve">Secuestrante de </w:t>
            </w:r>
            <w:r w:rsidR="00FA715A" w:rsidRPr="00643942">
              <w:rPr>
                <w:rFonts w:ascii="Exo" w:hAnsi="Exo" w:cs="Calibri"/>
                <w:color w:val="000000"/>
              </w:rPr>
              <w:t>sulfhídrico</w:t>
            </w:r>
          </w:p>
        </w:tc>
        <w:tc>
          <w:tcPr>
            <w:tcW w:w="1203" w:type="dxa"/>
            <w:noWrap/>
            <w:vAlign w:val="center"/>
            <w:hideMark/>
          </w:tcPr>
          <w:p w14:paraId="130C0B50" w14:textId="77777777" w:rsidR="00643942" w:rsidRPr="00643942" w:rsidRDefault="00643942" w:rsidP="00873938">
            <w:pPr>
              <w:jc w:val="center"/>
              <w:cnfStyle w:val="000000100000" w:firstRow="0" w:lastRow="0" w:firstColumn="0" w:lastColumn="0" w:oddVBand="0" w:evenVBand="0" w:oddHBand="1" w:evenHBand="0" w:firstRowFirstColumn="0" w:firstRowLastColumn="0" w:lastRowFirstColumn="0" w:lastRowLastColumn="0"/>
              <w:rPr>
                <w:rFonts w:ascii="Exo" w:hAnsi="Exo" w:cs="Calibri"/>
                <w:color w:val="000000"/>
              </w:rPr>
            </w:pPr>
            <w:r w:rsidRPr="00643942">
              <w:rPr>
                <w:rFonts w:ascii="Exo" w:hAnsi="Exo" w:cs="Calibri"/>
                <w:color w:val="000000"/>
              </w:rPr>
              <w:t>Gas MSCMD</w:t>
            </w:r>
          </w:p>
        </w:tc>
        <w:tc>
          <w:tcPr>
            <w:tcW w:w="1686" w:type="dxa"/>
            <w:noWrap/>
            <w:vAlign w:val="center"/>
            <w:hideMark/>
          </w:tcPr>
          <w:p w14:paraId="501AC890" w14:textId="77777777" w:rsidR="00643942" w:rsidRPr="00643942" w:rsidRDefault="00643942" w:rsidP="00873938">
            <w:pPr>
              <w:jc w:val="center"/>
              <w:cnfStyle w:val="000000100000" w:firstRow="0" w:lastRow="0" w:firstColumn="0" w:lastColumn="0" w:oddVBand="0" w:evenVBand="0" w:oddHBand="1" w:evenHBand="0" w:firstRowFirstColumn="0" w:firstRowLastColumn="0" w:lastRowFirstColumn="0" w:lastRowLastColumn="0"/>
              <w:rPr>
                <w:rFonts w:ascii="Exo" w:hAnsi="Exo" w:cs="Calibri"/>
                <w:color w:val="000000"/>
              </w:rPr>
            </w:pPr>
            <w:r w:rsidRPr="00643942">
              <w:rPr>
                <w:rFonts w:ascii="Exo" w:hAnsi="Exo" w:cs="Calibri"/>
                <w:color w:val="000000"/>
              </w:rPr>
              <w:t>300,00</w:t>
            </w:r>
          </w:p>
        </w:tc>
      </w:tr>
      <w:tr w:rsidR="00643942" w:rsidRPr="00643942" w14:paraId="57A5B18C" w14:textId="77777777" w:rsidTr="00873938">
        <w:trPr>
          <w:trHeight w:val="345"/>
        </w:trPr>
        <w:tc>
          <w:tcPr>
            <w:cnfStyle w:val="001000000000" w:firstRow="0" w:lastRow="0" w:firstColumn="1" w:lastColumn="0" w:oddVBand="0" w:evenVBand="0" w:oddHBand="0" w:evenHBand="0" w:firstRowFirstColumn="0" w:firstRowLastColumn="0" w:lastRowFirstColumn="0" w:lastRowLastColumn="0"/>
            <w:tcW w:w="1550" w:type="dxa"/>
            <w:noWrap/>
            <w:vAlign w:val="center"/>
            <w:hideMark/>
          </w:tcPr>
          <w:p w14:paraId="783569B4" w14:textId="77777777" w:rsidR="00643942" w:rsidRPr="00643942" w:rsidRDefault="00643942" w:rsidP="00873938">
            <w:pPr>
              <w:jc w:val="center"/>
              <w:rPr>
                <w:rFonts w:ascii="Exo" w:hAnsi="Exo" w:cs="Calibri"/>
                <w:b w:val="0"/>
                <w:bCs w:val="0"/>
                <w:color w:val="000000"/>
              </w:rPr>
            </w:pPr>
            <w:r w:rsidRPr="00643942">
              <w:rPr>
                <w:rFonts w:ascii="Exo" w:hAnsi="Exo" w:cs="Calibri"/>
                <w:b w:val="0"/>
                <w:bCs w:val="0"/>
                <w:color w:val="000000"/>
              </w:rPr>
              <w:t>LT1S-E Facility</w:t>
            </w:r>
          </w:p>
        </w:tc>
        <w:tc>
          <w:tcPr>
            <w:tcW w:w="1852" w:type="dxa"/>
            <w:noWrap/>
            <w:vAlign w:val="center"/>
            <w:hideMark/>
          </w:tcPr>
          <w:p w14:paraId="34251D05" w14:textId="77777777" w:rsidR="00643942" w:rsidRPr="00643942" w:rsidRDefault="00643942" w:rsidP="00873938">
            <w:pPr>
              <w:jc w:val="center"/>
              <w:cnfStyle w:val="000000000000" w:firstRow="0" w:lastRow="0" w:firstColumn="0" w:lastColumn="0" w:oddVBand="0" w:evenVBand="0" w:oddHBand="0" w:evenHBand="0" w:firstRowFirstColumn="0" w:firstRowLastColumn="0" w:lastRowFirstColumn="0" w:lastRowLastColumn="0"/>
              <w:rPr>
                <w:rFonts w:ascii="Exo" w:hAnsi="Exo" w:cs="Calibri"/>
                <w:color w:val="000000"/>
              </w:rPr>
            </w:pPr>
            <w:r w:rsidRPr="00643942">
              <w:rPr>
                <w:rFonts w:ascii="Exo" w:hAnsi="Exo" w:cs="Calibri"/>
                <w:color w:val="000000"/>
              </w:rPr>
              <w:t>Gasoducto</w:t>
            </w:r>
          </w:p>
        </w:tc>
        <w:tc>
          <w:tcPr>
            <w:tcW w:w="1220" w:type="dxa"/>
            <w:noWrap/>
            <w:vAlign w:val="center"/>
            <w:hideMark/>
          </w:tcPr>
          <w:p w14:paraId="0ED721C2" w14:textId="77777777" w:rsidR="00643942" w:rsidRPr="00643942" w:rsidRDefault="00643942" w:rsidP="00873938">
            <w:pPr>
              <w:jc w:val="center"/>
              <w:cnfStyle w:val="000000000000" w:firstRow="0" w:lastRow="0" w:firstColumn="0" w:lastColumn="0" w:oddVBand="0" w:evenVBand="0" w:oddHBand="0" w:evenHBand="0" w:firstRowFirstColumn="0" w:firstRowLastColumn="0" w:lastRowFirstColumn="0" w:lastRowLastColumn="0"/>
              <w:rPr>
                <w:rFonts w:ascii="Exo" w:hAnsi="Exo" w:cs="Calibri"/>
                <w:color w:val="000000"/>
              </w:rPr>
            </w:pPr>
            <w:r w:rsidRPr="00643942">
              <w:rPr>
                <w:rFonts w:ascii="Exo" w:hAnsi="Exo" w:cs="Calibri"/>
                <w:color w:val="000000"/>
              </w:rPr>
              <w:t>Gas</w:t>
            </w:r>
          </w:p>
        </w:tc>
        <w:tc>
          <w:tcPr>
            <w:tcW w:w="2680" w:type="dxa"/>
            <w:noWrap/>
            <w:vAlign w:val="center"/>
            <w:hideMark/>
          </w:tcPr>
          <w:p w14:paraId="6E36DA41" w14:textId="64875D85" w:rsidR="00643942" w:rsidRPr="00643942" w:rsidRDefault="00643942" w:rsidP="00873938">
            <w:pPr>
              <w:jc w:val="center"/>
              <w:cnfStyle w:val="000000000000" w:firstRow="0" w:lastRow="0" w:firstColumn="0" w:lastColumn="0" w:oddVBand="0" w:evenVBand="0" w:oddHBand="0" w:evenHBand="0" w:firstRowFirstColumn="0" w:firstRowLastColumn="0" w:lastRowFirstColumn="0" w:lastRowLastColumn="0"/>
              <w:rPr>
                <w:rFonts w:ascii="Exo" w:hAnsi="Exo" w:cs="Calibri"/>
                <w:color w:val="000000"/>
              </w:rPr>
            </w:pPr>
            <w:r w:rsidRPr="00643942">
              <w:rPr>
                <w:rFonts w:ascii="Exo" w:hAnsi="Exo" w:cs="Calibri"/>
                <w:color w:val="000000"/>
              </w:rPr>
              <w:t xml:space="preserve">Secuestrante de </w:t>
            </w:r>
            <w:r w:rsidR="00FA715A" w:rsidRPr="00643942">
              <w:rPr>
                <w:rFonts w:ascii="Exo" w:hAnsi="Exo" w:cs="Calibri"/>
                <w:color w:val="000000"/>
              </w:rPr>
              <w:t>sulfhídrico</w:t>
            </w:r>
          </w:p>
        </w:tc>
        <w:tc>
          <w:tcPr>
            <w:tcW w:w="1203" w:type="dxa"/>
            <w:noWrap/>
            <w:vAlign w:val="center"/>
            <w:hideMark/>
          </w:tcPr>
          <w:p w14:paraId="7C586685" w14:textId="77777777" w:rsidR="00643942" w:rsidRPr="00643942" w:rsidRDefault="00643942" w:rsidP="00873938">
            <w:pPr>
              <w:jc w:val="center"/>
              <w:cnfStyle w:val="000000000000" w:firstRow="0" w:lastRow="0" w:firstColumn="0" w:lastColumn="0" w:oddVBand="0" w:evenVBand="0" w:oddHBand="0" w:evenHBand="0" w:firstRowFirstColumn="0" w:firstRowLastColumn="0" w:lastRowFirstColumn="0" w:lastRowLastColumn="0"/>
              <w:rPr>
                <w:rFonts w:ascii="Exo" w:hAnsi="Exo" w:cs="Calibri"/>
                <w:color w:val="000000"/>
              </w:rPr>
            </w:pPr>
            <w:r w:rsidRPr="00643942">
              <w:rPr>
                <w:rFonts w:ascii="Exo" w:hAnsi="Exo" w:cs="Calibri"/>
                <w:color w:val="000000"/>
              </w:rPr>
              <w:t>MSCMD</w:t>
            </w:r>
          </w:p>
        </w:tc>
        <w:tc>
          <w:tcPr>
            <w:tcW w:w="1686" w:type="dxa"/>
            <w:noWrap/>
            <w:vAlign w:val="center"/>
            <w:hideMark/>
          </w:tcPr>
          <w:p w14:paraId="6661F94B" w14:textId="77777777" w:rsidR="00643942" w:rsidRPr="00643942" w:rsidRDefault="00643942" w:rsidP="00873938">
            <w:pPr>
              <w:jc w:val="center"/>
              <w:cnfStyle w:val="000000000000" w:firstRow="0" w:lastRow="0" w:firstColumn="0" w:lastColumn="0" w:oddVBand="0" w:evenVBand="0" w:oddHBand="0" w:evenHBand="0" w:firstRowFirstColumn="0" w:firstRowLastColumn="0" w:lastRowFirstColumn="0" w:lastRowLastColumn="0"/>
              <w:rPr>
                <w:rFonts w:ascii="Exo" w:hAnsi="Exo" w:cs="Calibri"/>
                <w:color w:val="000000"/>
              </w:rPr>
            </w:pPr>
            <w:r w:rsidRPr="00643942">
              <w:rPr>
                <w:rFonts w:ascii="Exo" w:hAnsi="Exo" w:cs="Calibri"/>
                <w:color w:val="000000"/>
              </w:rPr>
              <w:t>320,00</w:t>
            </w:r>
          </w:p>
        </w:tc>
      </w:tr>
      <w:tr w:rsidR="00643942" w:rsidRPr="00643942" w14:paraId="2E71412D" w14:textId="77777777" w:rsidTr="00873938">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550" w:type="dxa"/>
            <w:noWrap/>
            <w:vAlign w:val="center"/>
            <w:hideMark/>
          </w:tcPr>
          <w:p w14:paraId="0A993901" w14:textId="77777777" w:rsidR="00643942" w:rsidRPr="00643942" w:rsidRDefault="00643942" w:rsidP="00873938">
            <w:pPr>
              <w:jc w:val="center"/>
              <w:rPr>
                <w:rFonts w:ascii="Exo" w:hAnsi="Exo" w:cs="Calibri"/>
                <w:b w:val="0"/>
                <w:bCs w:val="0"/>
                <w:color w:val="000000"/>
              </w:rPr>
            </w:pPr>
            <w:r w:rsidRPr="00643942">
              <w:rPr>
                <w:rFonts w:ascii="Exo" w:hAnsi="Exo" w:cs="Calibri"/>
                <w:b w:val="0"/>
                <w:bCs w:val="0"/>
                <w:color w:val="000000"/>
              </w:rPr>
              <w:t>LT1S-W Facility</w:t>
            </w:r>
          </w:p>
        </w:tc>
        <w:tc>
          <w:tcPr>
            <w:tcW w:w="1852" w:type="dxa"/>
            <w:noWrap/>
            <w:vAlign w:val="center"/>
            <w:hideMark/>
          </w:tcPr>
          <w:p w14:paraId="332C997B" w14:textId="77777777" w:rsidR="00643942" w:rsidRPr="00643942" w:rsidRDefault="00643942" w:rsidP="00873938">
            <w:pPr>
              <w:jc w:val="center"/>
              <w:cnfStyle w:val="000000100000" w:firstRow="0" w:lastRow="0" w:firstColumn="0" w:lastColumn="0" w:oddVBand="0" w:evenVBand="0" w:oddHBand="1" w:evenHBand="0" w:firstRowFirstColumn="0" w:firstRowLastColumn="0" w:lastRowFirstColumn="0" w:lastRowLastColumn="0"/>
              <w:rPr>
                <w:rFonts w:ascii="Exo" w:hAnsi="Exo" w:cs="Calibri"/>
                <w:color w:val="000000"/>
              </w:rPr>
            </w:pPr>
            <w:r w:rsidRPr="00643942">
              <w:rPr>
                <w:rFonts w:ascii="Exo" w:hAnsi="Exo" w:cs="Calibri"/>
                <w:color w:val="000000"/>
              </w:rPr>
              <w:t>Gasoducto</w:t>
            </w:r>
          </w:p>
        </w:tc>
        <w:tc>
          <w:tcPr>
            <w:tcW w:w="1220" w:type="dxa"/>
            <w:noWrap/>
            <w:vAlign w:val="center"/>
            <w:hideMark/>
          </w:tcPr>
          <w:p w14:paraId="5108CD6A" w14:textId="77777777" w:rsidR="00643942" w:rsidRPr="00643942" w:rsidRDefault="00643942" w:rsidP="00873938">
            <w:pPr>
              <w:jc w:val="center"/>
              <w:cnfStyle w:val="000000100000" w:firstRow="0" w:lastRow="0" w:firstColumn="0" w:lastColumn="0" w:oddVBand="0" w:evenVBand="0" w:oddHBand="1" w:evenHBand="0" w:firstRowFirstColumn="0" w:firstRowLastColumn="0" w:lastRowFirstColumn="0" w:lastRowLastColumn="0"/>
              <w:rPr>
                <w:rFonts w:ascii="Exo" w:hAnsi="Exo" w:cs="Calibri"/>
                <w:color w:val="000000"/>
              </w:rPr>
            </w:pPr>
            <w:r w:rsidRPr="00643942">
              <w:rPr>
                <w:rFonts w:ascii="Exo" w:hAnsi="Exo" w:cs="Calibri"/>
                <w:color w:val="000000"/>
              </w:rPr>
              <w:t>Gas</w:t>
            </w:r>
          </w:p>
        </w:tc>
        <w:tc>
          <w:tcPr>
            <w:tcW w:w="2680" w:type="dxa"/>
            <w:noWrap/>
            <w:vAlign w:val="center"/>
            <w:hideMark/>
          </w:tcPr>
          <w:p w14:paraId="59BD2B28" w14:textId="170C5825" w:rsidR="00643942" w:rsidRPr="00643942" w:rsidRDefault="00643942" w:rsidP="00873938">
            <w:pPr>
              <w:jc w:val="center"/>
              <w:cnfStyle w:val="000000100000" w:firstRow="0" w:lastRow="0" w:firstColumn="0" w:lastColumn="0" w:oddVBand="0" w:evenVBand="0" w:oddHBand="1" w:evenHBand="0" w:firstRowFirstColumn="0" w:firstRowLastColumn="0" w:lastRowFirstColumn="0" w:lastRowLastColumn="0"/>
              <w:rPr>
                <w:rFonts w:ascii="Exo" w:hAnsi="Exo" w:cs="Calibri"/>
                <w:color w:val="000000"/>
              </w:rPr>
            </w:pPr>
            <w:r w:rsidRPr="00643942">
              <w:rPr>
                <w:rFonts w:ascii="Exo" w:hAnsi="Exo" w:cs="Calibri"/>
                <w:color w:val="000000"/>
              </w:rPr>
              <w:t xml:space="preserve">Secuestrante de </w:t>
            </w:r>
            <w:r w:rsidR="00FA715A" w:rsidRPr="00643942">
              <w:rPr>
                <w:rFonts w:ascii="Exo" w:hAnsi="Exo" w:cs="Calibri"/>
                <w:color w:val="000000"/>
              </w:rPr>
              <w:t>sulfhídrico</w:t>
            </w:r>
          </w:p>
        </w:tc>
        <w:tc>
          <w:tcPr>
            <w:tcW w:w="1203" w:type="dxa"/>
            <w:vAlign w:val="center"/>
            <w:hideMark/>
          </w:tcPr>
          <w:p w14:paraId="70C4E39F" w14:textId="77777777" w:rsidR="00643942" w:rsidRPr="00643942" w:rsidRDefault="00643942" w:rsidP="00873938">
            <w:pPr>
              <w:jc w:val="center"/>
              <w:cnfStyle w:val="000000100000" w:firstRow="0" w:lastRow="0" w:firstColumn="0" w:lastColumn="0" w:oddVBand="0" w:evenVBand="0" w:oddHBand="1" w:evenHBand="0" w:firstRowFirstColumn="0" w:firstRowLastColumn="0" w:lastRowFirstColumn="0" w:lastRowLastColumn="0"/>
              <w:rPr>
                <w:rFonts w:ascii="Exo" w:hAnsi="Exo" w:cs="Calibri"/>
                <w:color w:val="000000"/>
              </w:rPr>
            </w:pPr>
            <w:r w:rsidRPr="00643942">
              <w:rPr>
                <w:rFonts w:ascii="Exo" w:hAnsi="Exo" w:cs="Calibri"/>
                <w:color w:val="000000"/>
              </w:rPr>
              <w:t>MSCMD</w:t>
            </w:r>
          </w:p>
        </w:tc>
        <w:tc>
          <w:tcPr>
            <w:tcW w:w="1686" w:type="dxa"/>
            <w:vAlign w:val="center"/>
            <w:hideMark/>
          </w:tcPr>
          <w:p w14:paraId="4C5D32C3" w14:textId="55C09EB1" w:rsidR="00643942" w:rsidRPr="00643942" w:rsidRDefault="00643942" w:rsidP="00873938">
            <w:pPr>
              <w:jc w:val="center"/>
              <w:cnfStyle w:val="000000100000" w:firstRow="0" w:lastRow="0" w:firstColumn="0" w:lastColumn="0" w:oddVBand="0" w:evenVBand="0" w:oddHBand="1" w:evenHBand="0" w:firstRowFirstColumn="0" w:firstRowLastColumn="0" w:lastRowFirstColumn="0" w:lastRowLastColumn="0"/>
              <w:rPr>
                <w:rFonts w:ascii="Exo" w:hAnsi="Exo" w:cs="Calibri"/>
                <w:color w:val="000000"/>
              </w:rPr>
            </w:pPr>
          </w:p>
        </w:tc>
      </w:tr>
      <w:tr w:rsidR="00643942" w:rsidRPr="00643942" w14:paraId="0EB899BA" w14:textId="77777777" w:rsidTr="00873938">
        <w:trPr>
          <w:trHeight w:val="345"/>
        </w:trPr>
        <w:tc>
          <w:tcPr>
            <w:cnfStyle w:val="001000000000" w:firstRow="0" w:lastRow="0" w:firstColumn="1" w:lastColumn="0" w:oddVBand="0" w:evenVBand="0" w:oddHBand="0" w:evenHBand="0" w:firstRowFirstColumn="0" w:firstRowLastColumn="0" w:lastRowFirstColumn="0" w:lastRowLastColumn="0"/>
            <w:tcW w:w="1550" w:type="dxa"/>
            <w:noWrap/>
            <w:vAlign w:val="center"/>
            <w:hideMark/>
          </w:tcPr>
          <w:p w14:paraId="49DE291F" w14:textId="77777777" w:rsidR="00643942" w:rsidRPr="00643942" w:rsidRDefault="00643942" w:rsidP="00873938">
            <w:pPr>
              <w:jc w:val="center"/>
              <w:rPr>
                <w:rFonts w:ascii="Exo" w:hAnsi="Exo" w:cs="Calibri"/>
                <w:b w:val="0"/>
                <w:bCs w:val="0"/>
                <w:color w:val="000000"/>
              </w:rPr>
            </w:pPr>
            <w:r w:rsidRPr="00643942">
              <w:rPr>
                <w:rFonts w:ascii="Exo" w:hAnsi="Exo" w:cs="Calibri"/>
                <w:b w:val="0"/>
                <w:bCs w:val="0"/>
                <w:color w:val="000000"/>
              </w:rPr>
              <w:t>PdY Facility</w:t>
            </w:r>
          </w:p>
        </w:tc>
        <w:tc>
          <w:tcPr>
            <w:tcW w:w="1852" w:type="dxa"/>
            <w:noWrap/>
            <w:vAlign w:val="center"/>
            <w:hideMark/>
          </w:tcPr>
          <w:p w14:paraId="6ADC78EE" w14:textId="77777777" w:rsidR="00643942" w:rsidRPr="00643942" w:rsidRDefault="00643942" w:rsidP="00873938">
            <w:pPr>
              <w:jc w:val="center"/>
              <w:cnfStyle w:val="000000000000" w:firstRow="0" w:lastRow="0" w:firstColumn="0" w:lastColumn="0" w:oddVBand="0" w:evenVBand="0" w:oddHBand="0" w:evenHBand="0" w:firstRowFirstColumn="0" w:firstRowLastColumn="0" w:lastRowFirstColumn="0" w:lastRowLastColumn="0"/>
              <w:rPr>
                <w:rFonts w:ascii="Exo" w:hAnsi="Exo" w:cs="Calibri"/>
                <w:color w:val="000000"/>
              </w:rPr>
            </w:pPr>
            <w:r w:rsidRPr="00643942">
              <w:rPr>
                <w:rFonts w:ascii="Exo" w:hAnsi="Exo" w:cs="Calibri"/>
                <w:color w:val="000000"/>
              </w:rPr>
              <w:t>Gasoducto</w:t>
            </w:r>
          </w:p>
        </w:tc>
        <w:tc>
          <w:tcPr>
            <w:tcW w:w="1220" w:type="dxa"/>
            <w:noWrap/>
            <w:vAlign w:val="center"/>
            <w:hideMark/>
          </w:tcPr>
          <w:p w14:paraId="2718272B" w14:textId="77777777" w:rsidR="00643942" w:rsidRPr="00643942" w:rsidRDefault="00643942" w:rsidP="00873938">
            <w:pPr>
              <w:jc w:val="center"/>
              <w:cnfStyle w:val="000000000000" w:firstRow="0" w:lastRow="0" w:firstColumn="0" w:lastColumn="0" w:oddVBand="0" w:evenVBand="0" w:oddHBand="0" w:evenHBand="0" w:firstRowFirstColumn="0" w:firstRowLastColumn="0" w:lastRowFirstColumn="0" w:lastRowLastColumn="0"/>
              <w:rPr>
                <w:rFonts w:ascii="Exo" w:hAnsi="Exo" w:cs="Calibri"/>
                <w:color w:val="000000"/>
              </w:rPr>
            </w:pPr>
            <w:r w:rsidRPr="00643942">
              <w:rPr>
                <w:rFonts w:ascii="Exo" w:hAnsi="Exo" w:cs="Calibri"/>
                <w:color w:val="000000"/>
              </w:rPr>
              <w:t>Gas</w:t>
            </w:r>
          </w:p>
        </w:tc>
        <w:tc>
          <w:tcPr>
            <w:tcW w:w="2680" w:type="dxa"/>
            <w:noWrap/>
            <w:vAlign w:val="center"/>
            <w:hideMark/>
          </w:tcPr>
          <w:p w14:paraId="64A354E4" w14:textId="063749D2" w:rsidR="00643942" w:rsidRPr="00643942" w:rsidRDefault="00643942" w:rsidP="00873938">
            <w:pPr>
              <w:jc w:val="center"/>
              <w:cnfStyle w:val="000000000000" w:firstRow="0" w:lastRow="0" w:firstColumn="0" w:lastColumn="0" w:oddVBand="0" w:evenVBand="0" w:oddHBand="0" w:evenHBand="0" w:firstRowFirstColumn="0" w:firstRowLastColumn="0" w:lastRowFirstColumn="0" w:lastRowLastColumn="0"/>
              <w:rPr>
                <w:rFonts w:ascii="Exo" w:hAnsi="Exo" w:cs="Calibri"/>
                <w:color w:val="000000"/>
              </w:rPr>
            </w:pPr>
            <w:r w:rsidRPr="00643942">
              <w:rPr>
                <w:rFonts w:ascii="Exo" w:hAnsi="Exo" w:cs="Calibri"/>
                <w:color w:val="000000"/>
              </w:rPr>
              <w:t xml:space="preserve">Secuestrante de </w:t>
            </w:r>
            <w:r w:rsidR="00FA715A" w:rsidRPr="00643942">
              <w:rPr>
                <w:rFonts w:ascii="Exo" w:hAnsi="Exo" w:cs="Calibri"/>
                <w:color w:val="000000"/>
              </w:rPr>
              <w:t>sulfhídrico</w:t>
            </w:r>
          </w:p>
        </w:tc>
        <w:tc>
          <w:tcPr>
            <w:tcW w:w="1203" w:type="dxa"/>
            <w:noWrap/>
            <w:vAlign w:val="center"/>
            <w:hideMark/>
          </w:tcPr>
          <w:p w14:paraId="3D725E81" w14:textId="77777777" w:rsidR="00643942" w:rsidRPr="00643942" w:rsidRDefault="00643942" w:rsidP="00873938">
            <w:pPr>
              <w:jc w:val="center"/>
              <w:cnfStyle w:val="000000000000" w:firstRow="0" w:lastRow="0" w:firstColumn="0" w:lastColumn="0" w:oddVBand="0" w:evenVBand="0" w:oddHBand="0" w:evenHBand="0" w:firstRowFirstColumn="0" w:firstRowLastColumn="0" w:lastRowFirstColumn="0" w:lastRowLastColumn="0"/>
              <w:rPr>
                <w:rFonts w:ascii="Exo" w:hAnsi="Exo" w:cs="Calibri"/>
                <w:color w:val="000000"/>
              </w:rPr>
            </w:pPr>
            <w:r w:rsidRPr="00643942">
              <w:rPr>
                <w:rFonts w:ascii="Exo" w:hAnsi="Exo" w:cs="Calibri"/>
                <w:color w:val="000000"/>
              </w:rPr>
              <w:t>Gas MSCMD</w:t>
            </w:r>
          </w:p>
        </w:tc>
        <w:tc>
          <w:tcPr>
            <w:tcW w:w="1686" w:type="dxa"/>
            <w:noWrap/>
            <w:vAlign w:val="center"/>
            <w:hideMark/>
          </w:tcPr>
          <w:p w14:paraId="67A06110" w14:textId="77777777" w:rsidR="00643942" w:rsidRPr="00643942" w:rsidRDefault="00643942" w:rsidP="00873938">
            <w:pPr>
              <w:jc w:val="center"/>
              <w:cnfStyle w:val="000000000000" w:firstRow="0" w:lastRow="0" w:firstColumn="0" w:lastColumn="0" w:oddVBand="0" w:evenVBand="0" w:oddHBand="0" w:evenHBand="0" w:firstRowFirstColumn="0" w:firstRowLastColumn="0" w:lastRowFirstColumn="0" w:lastRowLastColumn="0"/>
              <w:rPr>
                <w:rFonts w:ascii="Exo" w:hAnsi="Exo" w:cs="Calibri"/>
                <w:color w:val="000000"/>
              </w:rPr>
            </w:pPr>
            <w:r w:rsidRPr="00643942">
              <w:rPr>
                <w:rFonts w:ascii="Exo" w:hAnsi="Exo" w:cs="Calibri"/>
                <w:color w:val="000000"/>
              </w:rPr>
              <w:t>280,00</w:t>
            </w:r>
          </w:p>
        </w:tc>
      </w:tr>
    </w:tbl>
    <w:p w14:paraId="0AFA6C3A" w14:textId="77777777" w:rsidR="00643942" w:rsidRDefault="00643942" w:rsidP="00975FB1">
      <w:pPr>
        <w:pStyle w:val="Encabezado"/>
        <w:tabs>
          <w:tab w:val="clear" w:pos="4252"/>
          <w:tab w:val="clear" w:pos="8504"/>
        </w:tabs>
        <w:jc w:val="both"/>
        <w:rPr>
          <w:rFonts w:ascii="Exo" w:hAnsi="Exo" w:cs="Arial"/>
          <w:b/>
          <w:bCs/>
          <w:color w:val="002060"/>
          <w:sz w:val="24"/>
          <w:szCs w:val="24"/>
        </w:rPr>
      </w:pPr>
    </w:p>
    <w:p w14:paraId="72EA85C4" w14:textId="41BA31BC" w:rsidR="0087231D" w:rsidRPr="00B50293" w:rsidRDefault="008829F5" w:rsidP="00975FB1">
      <w:pPr>
        <w:pStyle w:val="Encabezado"/>
        <w:tabs>
          <w:tab w:val="clear" w:pos="4252"/>
          <w:tab w:val="clear" w:pos="8504"/>
        </w:tabs>
        <w:jc w:val="both"/>
        <w:outlineLvl w:val="0"/>
        <w:rPr>
          <w:rFonts w:ascii="Exo" w:hAnsi="Exo" w:cs="Arial"/>
          <w:b/>
          <w:color w:val="002060"/>
          <w:sz w:val="28"/>
          <w:szCs w:val="28"/>
        </w:rPr>
      </w:pPr>
      <w:bookmarkStart w:id="40" w:name="_Toc136338325"/>
      <w:r w:rsidRPr="00B50293">
        <w:rPr>
          <w:rFonts w:ascii="Exo" w:hAnsi="Exo" w:cs="Arial"/>
          <w:b/>
          <w:color w:val="002060"/>
          <w:sz w:val="28"/>
          <w:szCs w:val="28"/>
        </w:rPr>
        <w:t>6.</w:t>
      </w:r>
      <w:r w:rsidR="007C4673" w:rsidRPr="00B50293">
        <w:rPr>
          <w:rFonts w:ascii="Exo" w:hAnsi="Exo" w:cs="Arial"/>
          <w:b/>
          <w:color w:val="002060"/>
          <w:sz w:val="28"/>
          <w:szCs w:val="28"/>
        </w:rPr>
        <w:t>3</w:t>
      </w:r>
      <w:r w:rsidRPr="00B50293">
        <w:rPr>
          <w:rFonts w:ascii="Exo" w:hAnsi="Exo" w:cs="Arial"/>
          <w:b/>
          <w:color w:val="002060"/>
          <w:sz w:val="28"/>
          <w:szCs w:val="28"/>
        </w:rPr>
        <w:t xml:space="preserve">. </w:t>
      </w:r>
      <w:r w:rsidR="00AE4170" w:rsidRPr="00B50293">
        <w:rPr>
          <w:rFonts w:ascii="Exo" w:hAnsi="Exo" w:cs="Arial"/>
          <w:b/>
          <w:color w:val="002060"/>
          <w:sz w:val="28"/>
          <w:szCs w:val="28"/>
        </w:rPr>
        <w:t xml:space="preserve"> </w:t>
      </w:r>
      <w:r w:rsidR="00AC4A2F" w:rsidRPr="00B50293">
        <w:rPr>
          <w:rFonts w:ascii="Exo" w:hAnsi="Exo" w:cs="Arial"/>
          <w:b/>
          <w:color w:val="002060"/>
          <w:sz w:val="28"/>
          <w:szCs w:val="28"/>
        </w:rPr>
        <w:t>Esquema de tratamiento químico</w:t>
      </w:r>
      <w:bookmarkEnd w:id="40"/>
    </w:p>
    <w:p w14:paraId="268CDC56" w14:textId="77777777" w:rsidR="00AD27C3" w:rsidRDefault="00AD27C3" w:rsidP="00975FB1">
      <w:pPr>
        <w:pStyle w:val="Encabezado"/>
        <w:tabs>
          <w:tab w:val="clear" w:pos="4252"/>
          <w:tab w:val="clear" w:pos="8504"/>
        </w:tabs>
        <w:jc w:val="both"/>
        <w:rPr>
          <w:rFonts w:ascii="Exo" w:hAnsi="Exo" w:cs="Arial"/>
          <w:b/>
          <w:bCs/>
          <w:color w:val="002060"/>
          <w:sz w:val="24"/>
          <w:szCs w:val="24"/>
        </w:rPr>
      </w:pPr>
    </w:p>
    <w:p w14:paraId="37BBF247" w14:textId="701CD103" w:rsidR="004A6CCE" w:rsidRDefault="003C0E8C" w:rsidP="00D95680">
      <w:pPr>
        <w:pStyle w:val="Encabezado"/>
        <w:tabs>
          <w:tab w:val="clear" w:pos="4252"/>
          <w:tab w:val="clear" w:pos="8504"/>
        </w:tabs>
        <w:jc w:val="both"/>
        <w:rPr>
          <w:rFonts w:ascii="Exo" w:hAnsi="Exo" w:cs="Arial"/>
          <w:sz w:val="24"/>
          <w:szCs w:val="24"/>
        </w:rPr>
      </w:pPr>
      <w:r>
        <w:rPr>
          <w:rFonts w:ascii="Exo" w:hAnsi="Exo" w:cs="Arial"/>
          <w:sz w:val="24"/>
          <w:szCs w:val="24"/>
        </w:rPr>
        <w:t xml:space="preserve">Teniendo en cuenta el esquema de tratamiento químico aplicado actualmente por exxon se </w:t>
      </w:r>
      <w:r w:rsidR="004A6CCE" w:rsidRPr="004A6CCE">
        <w:rPr>
          <w:rFonts w:ascii="Exo" w:hAnsi="Exo" w:cs="Arial"/>
          <w:sz w:val="24"/>
          <w:szCs w:val="24"/>
        </w:rPr>
        <w:t>describe brevemente los principales productos químicos recomendados</w:t>
      </w:r>
      <w:r w:rsidR="00517A9E">
        <w:rPr>
          <w:rFonts w:ascii="Exo" w:hAnsi="Exo" w:cs="Arial"/>
          <w:sz w:val="24"/>
          <w:szCs w:val="24"/>
        </w:rPr>
        <w:t xml:space="preserve">, </w:t>
      </w:r>
      <w:r w:rsidR="004A6CCE" w:rsidRPr="004A6CCE">
        <w:rPr>
          <w:rFonts w:ascii="Exo" w:hAnsi="Exo" w:cs="Arial"/>
          <w:sz w:val="24"/>
          <w:szCs w:val="24"/>
        </w:rPr>
        <w:t>apartados técnicos necesarios para su aplicación</w:t>
      </w:r>
      <w:r w:rsidR="00517A9E">
        <w:rPr>
          <w:rFonts w:ascii="Exo" w:hAnsi="Exo" w:cs="Arial"/>
          <w:sz w:val="24"/>
          <w:szCs w:val="24"/>
        </w:rPr>
        <w:t xml:space="preserve"> y metodologías de evaluación que permitan definir la performance. </w:t>
      </w:r>
    </w:p>
    <w:p w14:paraId="7AE518A0" w14:textId="77777777" w:rsidR="00207F3F" w:rsidRDefault="00207F3F" w:rsidP="00D95680">
      <w:pPr>
        <w:pStyle w:val="Encabezado"/>
        <w:tabs>
          <w:tab w:val="clear" w:pos="4252"/>
          <w:tab w:val="clear" w:pos="8504"/>
        </w:tabs>
        <w:jc w:val="both"/>
        <w:rPr>
          <w:rFonts w:ascii="Exo" w:hAnsi="Exo" w:cs="Arial"/>
          <w:sz w:val="24"/>
          <w:szCs w:val="24"/>
        </w:rPr>
      </w:pPr>
    </w:p>
    <w:p w14:paraId="7B3C6947" w14:textId="30688FD8" w:rsidR="00207F3F" w:rsidRDefault="00207F3F" w:rsidP="00D95680">
      <w:pPr>
        <w:pStyle w:val="Encabezado"/>
        <w:tabs>
          <w:tab w:val="clear" w:pos="4252"/>
          <w:tab w:val="clear" w:pos="8504"/>
        </w:tabs>
        <w:jc w:val="both"/>
        <w:rPr>
          <w:rFonts w:ascii="Exo" w:hAnsi="Exo" w:cs="Arial"/>
          <w:sz w:val="24"/>
          <w:szCs w:val="24"/>
        </w:rPr>
      </w:pPr>
      <w:r>
        <w:rPr>
          <w:rFonts w:ascii="Exo" w:hAnsi="Exo" w:cs="Arial"/>
          <w:sz w:val="24"/>
          <w:szCs w:val="24"/>
        </w:rPr>
        <w:t xml:space="preserve">PECOM cuenta con un equipo de Know-How técnico </w:t>
      </w:r>
      <w:r w:rsidR="005176D9">
        <w:rPr>
          <w:rFonts w:ascii="Exo" w:hAnsi="Exo" w:cs="Arial"/>
          <w:sz w:val="24"/>
          <w:szCs w:val="24"/>
        </w:rPr>
        <w:t>con una amplia trayectoria y experiencia lo</w:t>
      </w:r>
      <w:r>
        <w:rPr>
          <w:rFonts w:ascii="Exo" w:hAnsi="Exo" w:cs="Arial"/>
          <w:sz w:val="24"/>
          <w:szCs w:val="24"/>
        </w:rPr>
        <w:t xml:space="preserve"> que le permite desarrollar productos químicos específicos para cada problema y sistema en dado caso de requerirse. </w:t>
      </w:r>
    </w:p>
    <w:p w14:paraId="6BB17465" w14:textId="77777777" w:rsidR="007C4673" w:rsidRDefault="007C4673" w:rsidP="00D95680">
      <w:pPr>
        <w:pStyle w:val="Encabezado"/>
        <w:tabs>
          <w:tab w:val="clear" w:pos="4252"/>
          <w:tab w:val="clear" w:pos="8504"/>
        </w:tabs>
        <w:jc w:val="both"/>
        <w:rPr>
          <w:rFonts w:ascii="Exo" w:hAnsi="Exo" w:cs="Arial"/>
          <w:sz w:val="24"/>
          <w:szCs w:val="24"/>
        </w:rPr>
      </w:pPr>
    </w:p>
    <w:p w14:paraId="1F87561B" w14:textId="77777777" w:rsidR="00C32730" w:rsidRPr="00B50293" w:rsidRDefault="00C32730" w:rsidP="00D95680">
      <w:pPr>
        <w:pStyle w:val="Estilo3"/>
        <w:ind w:left="0"/>
        <w:outlineLvl w:val="9"/>
        <w:rPr>
          <w:i w:val="0"/>
        </w:rPr>
      </w:pPr>
      <w:bookmarkStart w:id="41" w:name="_Toc132317164"/>
      <w:bookmarkStart w:id="42" w:name="_Toc132317210"/>
      <w:bookmarkStart w:id="43" w:name="_Toc132317038"/>
      <w:bookmarkStart w:id="44" w:name="_Toc132317220"/>
      <w:bookmarkEnd w:id="41"/>
      <w:bookmarkEnd w:id="42"/>
      <w:r w:rsidRPr="00B50293">
        <w:rPr>
          <w:i w:val="0"/>
        </w:rPr>
        <w:t>INHIBIDOR DE CORROSIÓN</w:t>
      </w:r>
      <w:bookmarkEnd w:id="43"/>
      <w:bookmarkEnd w:id="44"/>
    </w:p>
    <w:p w14:paraId="1A7600D9" w14:textId="0D6CC202" w:rsidR="005176D9" w:rsidRDefault="00207F3F" w:rsidP="00207F3F">
      <w:pPr>
        <w:pStyle w:val="Estilo3"/>
        <w:ind w:left="0"/>
        <w:outlineLvl w:val="9"/>
        <w:rPr>
          <w:b w:val="0"/>
          <w:bCs w:val="0"/>
          <w:i w:val="0"/>
          <w:iCs w:val="0"/>
          <w:color w:val="auto"/>
        </w:rPr>
      </w:pPr>
      <w:r w:rsidRPr="00207F3F">
        <w:rPr>
          <w:b w:val="0"/>
          <w:bCs w:val="0"/>
          <w:i w:val="0"/>
          <w:iCs w:val="0"/>
          <w:color w:val="auto"/>
        </w:rPr>
        <w:t>Tratamiento actualmente aplicado en las bombas booster en las instalaciones de superficie</w:t>
      </w:r>
      <w:r>
        <w:rPr>
          <w:b w:val="0"/>
          <w:bCs w:val="0"/>
          <w:i w:val="0"/>
          <w:iCs w:val="0"/>
          <w:color w:val="auto"/>
        </w:rPr>
        <w:t xml:space="preserve"> de los yacimientos Bajo del Choique y Los Toldos 1 Sur-Este donde el tratamiento se enfoca en el agua.</w:t>
      </w:r>
    </w:p>
    <w:p w14:paraId="0D86D571" w14:textId="77777777" w:rsidR="003B6E48" w:rsidRDefault="003B6E48" w:rsidP="00207F3F">
      <w:pPr>
        <w:pStyle w:val="Estilo3"/>
        <w:ind w:left="0"/>
        <w:outlineLvl w:val="9"/>
        <w:rPr>
          <w:b w:val="0"/>
          <w:bCs w:val="0"/>
          <w:i w:val="0"/>
          <w:iCs w:val="0"/>
          <w:color w:val="auto"/>
        </w:rPr>
      </w:pPr>
    </w:p>
    <w:p w14:paraId="35DB3A54" w14:textId="51007ADB" w:rsidR="00207F3F" w:rsidRPr="00207F3F" w:rsidRDefault="00C32730" w:rsidP="00207F3F">
      <w:pPr>
        <w:pStyle w:val="Estilo3"/>
        <w:ind w:left="0"/>
        <w:outlineLvl w:val="9"/>
        <w:rPr>
          <w:b w:val="0"/>
          <w:bCs w:val="0"/>
          <w:i w:val="0"/>
          <w:iCs w:val="0"/>
          <w:color w:val="auto"/>
        </w:rPr>
      </w:pPr>
      <w:r w:rsidRPr="00207F3F">
        <w:rPr>
          <w:b w:val="0"/>
          <w:bCs w:val="0"/>
          <w:i w:val="0"/>
          <w:iCs w:val="0"/>
          <w:color w:val="auto"/>
        </w:rPr>
        <w:t>Se sostiene el uso de los siguientes productos químicos</w:t>
      </w:r>
      <w:r w:rsidR="003B6E48">
        <w:rPr>
          <w:b w:val="0"/>
          <w:bCs w:val="0"/>
          <w:i w:val="0"/>
          <w:iCs w:val="0"/>
          <w:color w:val="auto"/>
        </w:rPr>
        <w:t xml:space="preserve"> en base al Anexo I</w:t>
      </w:r>
      <w:r w:rsidR="00BB1EAF">
        <w:rPr>
          <w:b w:val="0"/>
          <w:bCs w:val="0"/>
          <w:i w:val="0"/>
          <w:iCs w:val="0"/>
          <w:color w:val="auto"/>
        </w:rPr>
        <w:t xml:space="preserve"> </w:t>
      </w:r>
      <w:r w:rsidR="00BB1EAF" w:rsidRPr="00BB1EAF">
        <w:rPr>
          <w:b w:val="0"/>
          <w:bCs w:val="0"/>
          <w:color w:val="auto"/>
        </w:rPr>
        <w:t>“BAI-NQN-23-013. Evaluación Inhibidores”</w:t>
      </w:r>
      <w:r w:rsidR="00207F3F">
        <w:rPr>
          <w:b w:val="0"/>
          <w:bCs w:val="0"/>
          <w:i w:val="0"/>
          <w:iCs w:val="0"/>
          <w:color w:val="auto"/>
        </w:rPr>
        <w:t>:</w:t>
      </w:r>
      <w:ins w:id="45" w:author="Microsoft Word" w:date="2023-09-01T15:35:00Z">
        <w:r w:rsidR="00207F3F">
          <w:rPr>
            <w:b w:val="0"/>
            <w:bCs w:val="0"/>
            <w:i w:val="0"/>
            <w:iCs w:val="0"/>
            <w:color w:val="auto"/>
          </w:rPr>
          <w:t>:</w:t>
        </w:r>
      </w:ins>
    </w:p>
    <w:p w14:paraId="7B7CCFC7" w14:textId="651C19FE" w:rsidR="00C32730" w:rsidRPr="00D53422" w:rsidRDefault="003D5329" w:rsidP="003C0E8C">
      <w:pPr>
        <w:pStyle w:val="Prrafodelista"/>
        <w:numPr>
          <w:ilvl w:val="0"/>
          <w:numId w:val="38"/>
        </w:numPr>
        <w:spacing w:before="120" w:after="120"/>
        <w:jc w:val="both"/>
        <w:rPr>
          <w:rFonts w:ascii="Exo" w:hAnsi="Exo"/>
          <w:b/>
          <w:sz w:val="24"/>
          <w:szCs w:val="24"/>
        </w:rPr>
      </w:pPr>
      <w:r>
        <w:rPr>
          <w:rFonts w:ascii="Exo" w:hAnsi="Exo"/>
          <w:b/>
          <w:bCs/>
          <w:sz w:val="24"/>
          <w:szCs w:val="24"/>
        </w:rPr>
        <w:lastRenderedPageBreak/>
        <w:t>CY824:</w:t>
      </w:r>
      <w:r w:rsidR="00D53422" w:rsidRPr="00D53422">
        <w:rPr>
          <w:rFonts w:ascii="Exo" w:hAnsi="Exo"/>
          <w:sz w:val="24"/>
          <w:szCs w:val="24"/>
        </w:rPr>
        <w:t xml:space="preserve"> Es</w:t>
      </w:r>
      <w:ins w:id="46" w:author="Microsoft Word" w:date="2023-09-01T15:35:00Z">
        <w:r w:rsidR="00C32730" w:rsidRPr="003C0E8C">
          <w:rPr>
            <w:rFonts w:ascii="Exo" w:hAnsi="Exo"/>
            <w:b/>
            <w:bCs/>
            <w:sz w:val="24"/>
            <w:szCs w:val="24"/>
            <w:highlight w:val="yellow"/>
          </w:rPr>
          <w:t>CY8</w:t>
        </w:r>
        <w:r w:rsidR="003C0E8C" w:rsidRPr="003C0E8C">
          <w:rPr>
            <w:rFonts w:ascii="Exo" w:hAnsi="Exo"/>
            <w:b/>
            <w:bCs/>
            <w:sz w:val="24"/>
            <w:szCs w:val="24"/>
            <w:highlight w:val="yellow"/>
          </w:rPr>
          <w:t>02:</w:t>
        </w:r>
        <w:r w:rsidR="003C0E8C">
          <w:rPr>
            <w:rFonts w:ascii="Exo" w:hAnsi="Exo"/>
            <w:b/>
            <w:bCs/>
            <w:sz w:val="24"/>
            <w:szCs w:val="24"/>
          </w:rPr>
          <w:t xml:space="preserve"> </w:t>
        </w:r>
        <w:r w:rsidR="003C0E8C" w:rsidRPr="003C0E8C">
          <w:rPr>
            <w:rFonts w:ascii="Exo" w:hAnsi="Exo"/>
            <w:sz w:val="24"/>
            <w:szCs w:val="24"/>
          </w:rPr>
          <w:t>es</w:t>
        </w:r>
      </w:ins>
      <w:r w:rsidR="003C0E8C" w:rsidRPr="003C0E8C">
        <w:rPr>
          <w:rFonts w:ascii="Exo" w:hAnsi="Exo"/>
          <w:sz w:val="24"/>
          <w:szCs w:val="24"/>
        </w:rPr>
        <w:t xml:space="preserve"> un inhibidor de corrosión soluble en aguas, basado en compuestos orgánicos nitrogenados que previenen la acumulación de sólidos sobre las superficies tratadas. Es efectivo para controlar la corrosión por CO2 y por H2S aún en condiciones de altos caudales y elevados porcentajes de agua</w:t>
      </w:r>
      <w:del w:id="47" w:author="Microsoft Word" w:date="2023-09-01T15:35:00Z">
        <w:r w:rsidR="00D53422" w:rsidRPr="00D53422">
          <w:rPr>
            <w:rFonts w:ascii="Exo" w:hAnsi="Exo"/>
            <w:sz w:val="24"/>
            <w:szCs w:val="24"/>
          </w:rPr>
          <w:delText>.</w:delText>
        </w:r>
      </w:del>
    </w:p>
    <w:p w14:paraId="28592861" w14:textId="09D5FDD4" w:rsidR="003C0E8C" w:rsidRPr="003C0E8C" w:rsidRDefault="003C0E8C" w:rsidP="003C0E8C">
      <w:pPr>
        <w:spacing w:before="120" w:after="120"/>
        <w:jc w:val="both"/>
        <w:rPr>
          <w:rFonts w:ascii="Exo" w:hAnsi="Exo"/>
          <w:sz w:val="24"/>
          <w:szCs w:val="24"/>
        </w:rPr>
      </w:pPr>
      <w:r w:rsidRPr="003C0E8C">
        <w:rPr>
          <w:rFonts w:ascii="Exo" w:hAnsi="Exo"/>
          <w:sz w:val="24"/>
          <w:szCs w:val="24"/>
        </w:rPr>
        <w:t>En este caso, la dosis</w:t>
      </w:r>
      <w:r>
        <w:rPr>
          <w:rFonts w:ascii="Exo" w:hAnsi="Exo"/>
          <w:sz w:val="24"/>
          <w:szCs w:val="24"/>
        </w:rPr>
        <w:t xml:space="preserve"> dependerá </w:t>
      </w:r>
      <w:r w:rsidRPr="003C0E8C">
        <w:rPr>
          <w:rFonts w:ascii="Exo" w:hAnsi="Exo"/>
          <w:sz w:val="24"/>
          <w:szCs w:val="24"/>
        </w:rPr>
        <w:t>de la severidad del fenómeno presente y las condiciones de dosificación. Se propone estudiar los gases corrosivos presentes u otros mecanismos existentes de manera de implementar el mejor esquema.</w:t>
      </w:r>
      <w:r w:rsidR="00275AE0">
        <w:rPr>
          <w:rFonts w:ascii="Exo" w:hAnsi="Exo"/>
          <w:sz w:val="24"/>
          <w:szCs w:val="24"/>
        </w:rPr>
        <w:t xml:space="preserve"> En principio se recomienda la siguiente dosis: </w:t>
      </w:r>
    </w:p>
    <w:tbl>
      <w:tblPr>
        <w:tblStyle w:val="Tablanormal2"/>
        <w:tblW w:w="9351" w:type="dxa"/>
        <w:jc w:val="center"/>
        <w:tblLook w:val="04A0" w:firstRow="1" w:lastRow="0" w:firstColumn="1" w:lastColumn="0" w:noHBand="0" w:noVBand="1"/>
      </w:tblPr>
      <w:tblGrid>
        <w:gridCol w:w="3686"/>
        <w:gridCol w:w="5665"/>
      </w:tblGrid>
      <w:tr w:rsidR="00275AE0" w:rsidRPr="00CA1CE9" w14:paraId="1BE5336A" w14:textId="77777777" w:rsidTr="008F1F1D">
        <w:trPr>
          <w:cnfStyle w:val="100000000000" w:firstRow="1" w:lastRow="0" w:firstColumn="0" w:lastColumn="0" w:oddVBand="0" w:evenVBand="0" w:oddHBand="0" w:evenHBand="0" w:firstRowFirstColumn="0" w:firstRowLastColumn="0" w:lastRowFirstColumn="0" w:lastRowLastColumn="0"/>
          <w:trHeight w:val="375"/>
          <w:jc w:val="center"/>
        </w:trPr>
        <w:tc>
          <w:tcPr>
            <w:cnfStyle w:val="001000000000" w:firstRow="0" w:lastRow="0" w:firstColumn="1" w:lastColumn="0" w:oddVBand="0" w:evenVBand="0" w:oddHBand="0" w:evenHBand="0" w:firstRowFirstColumn="0" w:firstRowLastColumn="0" w:lastRowFirstColumn="0" w:lastRowLastColumn="0"/>
            <w:tcW w:w="3686" w:type="dxa"/>
            <w:shd w:val="clear" w:color="auto" w:fill="002060"/>
            <w:vAlign w:val="center"/>
            <w:hideMark/>
          </w:tcPr>
          <w:p w14:paraId="12958DF9" w14:textId="77777777" w:rsidR="00275AE0" w:rsidRPr="00CA1CE9" w:rsidRDefault="00275AE0" w:rsidP="008F1F1D">
            <w:pPr>
              <w:jc w:val="center"/>
              <w:rPr>
                <w:rFonts w:ascii="Exo" w:hAnsi="Exo" w:cs="Calibri"/>
                <w:color w:val="FFFFFF" w:themeColor="background1"/>
              </w:rPr>
            </w:pPr>
            <w:r w:rsidRPr="00CA1CE9">
              <w:rPr>
                <w:rFonts w:ascii="Exo" w:hAnsi="Exo" w:cs="Calibri"/>
                <w:color w:val="FFFFFF" w:themeColor="background1"/>
              </w:rPr>
              <w:t>Familia</w:t>
            </w:r>
          </w:p>
        </w:tc>
        <w:tc>
          <w:tcPr>
            <w:tcW w:w="5665" w:type="dxa"/>
            <w:shd w:val="clear" w:color="auto" w:fill="002060"/>
            <w:vAlign w:val="center"/>
            <w:hideMark/>
          </w:tcPr>
          <w:p w14:paraId="0E743A17" w14:textId="77777777" w:rsidR="00275AE0" w:rsidRPr="00CA1CE9" w:rsidRDefault="00275AE0" w:rsidP="008F1F1D">
            <w:pPr>
              <w:jc w:val="center"/>
              <w:cnfStyle w:val="100000000000" w:firstRow="1" w:lastRow="0" w:firstColumn="0" w:lastColumn="0" w:oddVBand="0" w:evenVBand="0" w:oddHBand="0" w:evenHBand="0" w:firstRowFirstColumn="0" w:firstRowLastColumn="0" w:lastRowFirstColumn="0" w:lastRowLastColumn="0"/>
              <w:rPr>
                <w:rFonts w:ascii="Exo" w:hAnsi="Exo" w:cs="Calibri"/>
                <w:color w:val="FFFFFF" w:themeColor="background1"/>
              </w:rPr>
            </w:pPr>
            <w:r w:rsidRPr="00CA1CE9">
              <w:rPr>
                <w:rFonts w:ascii="Exo" w:hAnsi="Exo" w:cs="Calibri"/>
                <w:color w:val="FFFFFF" w:themeColor="background1"/>
              </w:rPr>
              <w:t>Dosis*</w:t>
            </w:r>
          </w:p>
        </w:tc>
      </w:tr>
      <w:tr w:rsidR="00275AE0" w:rsidRPr="00CA1CE9" w14:paraId="333E3ECC" w14:textId="77777777" w:rsidTr="008F1F1D">
        <w:trPr>
          <w:cnfStyle w:val="000000100000" w:firstRow="0" w:lastRow="0" w:firstColumn="0" w:lastColumn="0" w:oddVBand="0" w:evenVBand="0" w:oddHBand="1" w:evenHBand="0" w:firstRowFirstColumn="0" w:firstRowLastColumn="0" w:lastRowFirstColumn="0" w:lastRowLastColumn="0"/>
          <w:trHeight w:val="540"/>
          <w:jc w:val="center"/>
        </w:trPr>
        <w:tc>
          <w:tcPr>
            <w:cnfStyle w:val="001000000000" w:firstRow="0" w:lastRow="0" w:firstColumn="1" w:lastColumn="0" w:oddVBand="0" w:evenVBand="0" w:oddHBand="0" w:evenHBand="0" w:firstRowFirstColumn="0" w:firstRowLastColumn="0" w:lastRowFirstColumn="0" w:lastRowLastColumn="0"/>
            <w:tcW w:w="3686" w:type="dxa"/>
            <w:vAlign w:val="center"/>
            <w:hideMark/>
          </w:tcPr>
          <w:p w14:paraId="42F21FAE" w14:textId="77777777" w:rsidR="00275AE0" w:rsidRPr="00CA1CE9" w:rsidRDefault="00275AE0" w:rsidP="008F1F1D">
            <w:pPr>
              <w:jc w:val="center"/>
              <w:rPr>
                <w:rFonts w:ascii="Exo" w:hAnsi="Exo" w:cs="Calibri"/>
                <w:color w:val="000000"/>
              </w:rPr>
            </w:pPr>
            <w:r w:rsidRPr="00CA1CE9">
              <w:rPr>
                <w:rFonts w:ascii="Exo" w:hAnsi="Exo" w:cs="Calibri"/>
                <w:color w:val="000000"/>
              </w:rPr>
              <w:t>Inhibidor de Corrosión</w:t>
            </w:r>
          </w:p>
        </w:tc>
        <w:tc>
          <w:tcPr>
            <w:tcW w:w="5665" w:type="dxa"/>
            <w:vAlign w:val="center"/>
            <w:hideMark/>
          </w:tcPr>
          <w:p w14:paraId="5DB63C90" w14:textId="77777777" w:rsidR="00275AE0" w:rsidRPr="00CA1CE9" w:rsidRDefault="00275AE0" w:rsidP="008F1F1D">
            <w:pPr>
              <w:jc w:val="center"/>
              <w:cnfStyle w:val="000000100000" w:firstRow="0" w:lastRow="0" w:firstColumn="0" w:lastColumn="0" w:oddVBand="0" w:evenVBand="0" w:oddHBand="1" w:evenHBand="0" w:firstRowFirstColumn="0" w:firstRowLastColumn="0" w:lastRowFirstColumn="0" w:lastRowLastColumn="0"/>
              <w:rPr>
                <w:rFonts w:ascii="Exo" w:hAnsi="Exo" w:cs="Calibri"/>
                <w:color w:val="000000"/>
              </w:rPr>
            </w:pPr>
            <w:r w:rsidRPr="00CA1CE9">
              <w:rPr>
                <w:rFonts w:ascii="Exo" w:hAnsi="Exo" w:cs="Calibri"/>
                <w:color w:val="000000"/>
              </w:rPr>
              <w:t>70 ppm</w:t>
            </w:r>
          </w:p>
        </w:tc>
      </w:tr>
    </w:tbl>
    <w:p w14:paraId="01A45659" w14:textId="5464D205" w:rsidR="003C0E8C" w:rsidRDefault="003C0E8C" w:rsidP="003C0E8C">
      <w:pPr>
        <w:spacing w:before="120" w:after="120"/>
        <w:jc w:val="both"/>
        <w:rPr>
          <w:rFonts w:ascii="Exo" w:hAnsi="Exo"/>
          <w:sz w:val="24"/>
          <w:szCs w:val="24"/>
        </w:rPr>
      </w:pPr>
      <w:r w:rsidRPr="003C0E8C">
        <w:rPr>
          <w:rFonts w:ascii="Exo" w:hAnsi="Exo"/>
          <w:sz w:val="24"/>
          <w:szCs w:val="24"/>
        </w:rPr>
        <w:t>El monitoreo se realiza de acuerdo con el esquema disponible. Se recomienda implementar métodos directos e indirectos, es decir, monitoreo de parámetros de producción, hierro ferroso, hierro total y, a su vez, la instalación de un sistema de monitoreo gravimétrico o electro resistivo.</w:t>
      </w:r>
    </w:p>
    <w:p w14:paraId="78661F3C" w14:textId="4D504499" w:rsidR="00207F3F" w:rsidRPr="003C0E8C" w:rsidRDefault="00207F3F" w:rsidP="003C0E8C">
      <w:pPr>
        <w:spacing w:before="120" w:after="120"/>
        <w:jc w:val="both"/>
        <w:rPr>
          <w:rFonts w:ascii="Exo" w:hAnsi="Exo"/>
          <w:sz w:val="24"/>
          <w:szCs w:val="24"/>
        </w:rPr>
      </w:pPr>
      <w:r>
        <w:rPr>
          <w:rFonts w:ascii="Exo" w:hAnsi="Exo"/>
          <w:sz w:val="24"/>
          <w:szCs w:val="24"/>
        </w:rPr>
        <w:t>Para el caso de dosificación necesaria en corrientes de gas PECOM cuenta dentro de su catálogo con productos volátiles que permiten la inhibición de corrosión en líneas y pozos de gas.</w:t>
      </w:r>
    </w:p>
    <w:p w14:paraId="7E3C106E" w14:textId="021E0EED" w:rsidR="00C32730" w:rsidRPr="00FC2DA4" w:rsidRDefault="00C32730" w:rsidP="00FC2DA4">
      <w:pPr>
        <w:spacing w:before="120" w:after="120"/>
        <w:jc w:val="both"/>
        <w:rPr>
          <w:rFonts w:ascii="Exo" w:hAnsi="Exo"/>
          <w:sz w:val="24"/>
          <w:szCs w:val="24"/>
        </w:rPr>
      </w:pPr>
    </w:p>
    <w:p w14:paraId="51CCDD2E" w14:textId="77777777" w:rsidR="00FC2DA4" w:rsidRDefault="00FC2DA4" w:rsidP="00D95680">
      <w:pPr>
        <w:pStyle w:val="Estilo3"/>
        <w:ind w:left="0"/>
        <w:outlineLvl w:val="9"/>
        <w:rPr>
          <w:b w:val="0"/>
          <w:bCs w:val="0"/>
          <w:i w:val="0"/>
          <w:iCs w:val="0"/>
        </w:rPr>
      </w:pPr>
    </w:p>
    <w:p w14:paraId="614F5800" w14:textId="62C55F3C" w:rsidR="00C32730" w:rsidRPr="00B50293" w:rsidRDefault="00C32730" w:rsidP="00D95680">
      <w:pPr>
        <w:pStyle w:val="Estilo3"/>
        <w:ind w:left="0"/>
        <w:outlineLvl w:val="9"/>
        <w:rPr>
          <w:i w:val="0"/>
        </w:rPr>
      </w:pPr>
      <w:r w:rsidRPr="00B50293">
        <w:rPr>
          <w:i w:val="0"/>
        </w:rPr>
        <w:t>INHIBIDOR</w:t>
      </w:r>
      <w:r w:rsidR="00A65E34" w:rsidRPr="00B50293">
        <w:rPr>
          <w:i w:val="0"/>
        </w:rPr>
        <w:t>/DISPERSANTE</w:t>
      </w:r>
      <w:r w:rsidRPr="00B50293">
        <w:rPr>
          <w:i w:val="0"/>
        </w:rPr>
        <w:t xml:space="preserve"> DE PARAFINAS</w:t>
      </w:r>
      <w:r w:rsidR="00A65E34" w:rsidRPr="00B50293">
        <w:rPr>
          <w:i w:val="0"/>
        </w:rPr>
        <w:t xml:space="preserve"> y/o</w:t>
      </w:r>
      <w:r w:rsidRPr="00B50293">
        <w:rPr>
          <w:i w:val="0"/>
        </w:rPr>
        <w:t xml:space="preserve"> ASF</w:t>
      </w:r>
      <w:r w:rsidR="00A65E34" w:rsidRPr="00B50293">
        <w:rPr>
          <w:i w:val="0"/>
        </w:rPr>
        <w:t>Á</w:t>
      </w:r>
      <w:r w:rsidRPr="00B50293">
        <w:rPr>
          <w:i w:val="0"/>
        </w:rPr>
        <w:t>LTENOS</w:t>
      </w:r>
    </w:p>
    <w:p w14:paraId="03E82511" w14:textId="77777777" w:rsidR="005176D9" w:rsidRDefault="005176D9" w:rsidP="00D95680">
      <w:pPr>
        <w:pStyle w:val="Estilo3"/>
        <w:ind w:left="0"/>
        <w:outlineLvl w:val="9"/>
        <w:rPr>
          <w:b w:val="0"/>
          <w:bCs w:val="0"/>
          <w:i w:val="0"/>
          <w:iCs w:val="0"/>
          <w:color w:val="auto"/>
        </w:rPr>
      </w:pPr>
      <w:r w:rsidRPr="005176D9">
        <w:rPr>
          <w:b w:val="0"/>
          <w:bCs w:val="0"/>
          <w:i w:val="0"/>
          <w:iCs w:val="0"/>
          <w:color w:val="auto"/>
        </w:rPr>
        <w:t>Tratamiento químico actualmente aplicado por EMEA en ducto del yacimiento AMOT, el cual al momento de la visita de obra no se logró obtener muestra por lo que la selección se basó en los</w:t>
      </w:r>
      <w:r>
        <w:rPr>
          <w:b w:val="0"/>
          <w:bCs w:val="0"/>
          <w:i w:val="0"/>
          <w:iCs w:val="0"/>
          <w:color w:val="auto"/>
        </w:rPr>
        <w:t xml:space="preserve"> antecedentes en yacimientos vecinos al área.</w:t>
      </w:r>
    </w:p>
    <w:p w14:paraId="213B5D59" w14:textId="77777777" w:rsidR="005176D9" w:rsidRDefault="005176D9" w:rsidP="00D95680">
      <w:pPr>
        <w:pStyle w:val="Estilo3"/>
        <w:ind w:left="0"/>
        <w:outlineLvl w:val="9"/>
        <w:rPr>
          <w:b w:val="0"/>
          <w:bCs w:val="0"/>
          <w:i w:val="0"/>
          <w:iCs w:val="0"/>
          <w:color w:val="auto"/>
        </w:rPr>
      </w:pPr>
    </w:p>
    <w:p w14:paraId="7D209671" w14:textId="437A3E83" w:rsidR="00C32730" w:rsidRDefault="005176D9" w:rsidP="00D95680">
      <w:pPr>
        <w:pStyle w:val="Estilo3"/>
        <w:ind w:left="0"/>
        <w:outlineLvl w:val="9"/>
        <w:rPr>
          <w:b w:val="0"/>
          <w:bCs w:val="0"/>
          <w:i w:val="0"/>
          <w:iCs w:val="0"/>
          <w:color w:val="auto"/>
        </w:rPr>
      </w:pPr>
      <w:r>
        <w:rPr>
          <w:b w:val="0"/>
          <w:bCs w:val="0"/>
          <w:i w:val="0"/>
          <w:iCs w:val="0"/>
          <w:color w:val="auto"/>
        </w:rPr>
        <w:t>S</w:t>
      </w:r>
      <w:r w:rsidR="00C32730">
        <w:rPr>
          <w:b w:val="0"/>
          <w:bCs w:val="0"/>
          <w:i w:val="0"/>
          <w:iCs w:val="0"/>
          <w:color w:val="auto"/>
        </w:rPr>
        <w:t>e proponen los siguientes productos químicos:</w:t>
      </w:r>
    </w:p>
    <w:p w14:paraId="2CB5A341" w14:textId="65D07E6A" w:rsidR="009C3F69" w:rsidRDefault="00C32730" w:rsidP="009C3F69">
      <w:pPr>
        <w:pStyle w:val="Prrafodelista"/>
        <w:numPr>
          <w:ilvl w:val="0"/>
          <w:numId w:val="38"/>
        </w:numPr>
        <w:spacing w:before="120" w:after="120"/>
        <w:jc w:val="both"/>
        <w:rPr>
          <w:rFonts w:ascii="Exo" w:hAnsi="Exo" w:cs="Arial"/>
          <w:sz w:val="24"/>
          <w:szCs w:val="24"/>
        </w:rPr>
      </w:pPr>
      <w:r w:rsidRPr="00190110">
        <w:rPr>
          <w:rFonts w:ascii="Exo" w:hAnsi="Exo"/>
          <w:b/>
          <w:bCs/>
          <w:sz w:val="24"/>
          <w:szCs w:val="24"/>
          <w:highlight w:val="yellow"/>
        </w:rPr>
        <w:t>IPB</w:t>
      </w:r>
      <w:r w:rsidR="003C0E8C">
        <w:rPr>
          <w:rFonts w:ascii="Exo" w:hAnsi="Exo"/>
          <w:b/>
          <w:bCs/>
          <w:sz w:val="24"/>
          <w:szCs w:val="24"/>
          <w:highlight w:val="yellow"/>
        </w:rPr>
        <w:t>935</w:t>
      </w:r>
      <w:r w:rsidRPr="00190110">
        <w:rPr>
          <w:rFonts w:ascii="Exo" w:hAnsi="Exo"/>
          <w:b/>
          <w:bCs/>
          <w:sz w:val="24"/>
          <w:szCs w:val="24"/>
          <w:highlight w:val="yellow"/>
        </w:rPr>
        <w:t>:</w:t>
      </w:r>
      <w:r>
        <w:rPr>
          <w:rFonts w:ascii="Exo" w:hAnsi="Exo"/>
          <w:b/>
          <w:bCs/>
          <w:sz w:val="24"/>
          <w:szCs w:val="24"/>
        </w:rPr>
        <w:t xml:space="preserve"> </w:t>
      </w:r>
      <w:r w:rsidR="005176D9" w:rsidRPr="005176D9">
        <w:rPr>
          <w:rFonts w:ascii="Exo" w:eastAsia="Times New Roman" w:hAnsi="Exo" w:cs="Arial"/>
          <w:sz w:val="24"/>
          <w:szCs w:val="24"/>
          <w:lang w:eastAsia="es-AR"/>
        </w:rPr>
        <w:t xml:space="preserve">es un líquido orgánico, soluble en </w:t>
      </w:r>
      <w:r w:rsidR="005176D9" w:rsidRPr="005176D9">
        <w:rPr>
          <w:rFonts w:ascii="Exo" w:hAnsi="Exo" w:cs="Arial"/>
          <w:sz w:val="24"/>
          <w:szCs w:val="24"/>
        </w:rPr>
        <w:t>petróleo diseñado y formulado para el tratamiento de depósitos parafínicos</w:t>
      </w:r>
      <w:r w:rsidR="005176D9">
        <w:rPr>
          <w:rFonts w:ascii="Exo" w:hAnsi="Exo" w:cs="Arial"/>
          <w:sz w:val="24"/>
          <w:szCs w:val="24"/>
        </w:rPr>
        <w:t xml:space="preserve">, </w:t>
      </w:r>
      <w:r w:rsidR="005176D9" w:rsidRPr="005176D9">
        <w:rPr>
          <w:rFonts w:ascii="Exo" w:hAnsi="Exo" w:cs="Arial"/>
          <w:sz w:val="24"/>
          <w:szCs w:val="24"/>
        </w:rPr>
        <w:t xml:space="preserve">compuesto por una mezcla de resinas y </w:t>
      </w:r>
      <w:r w:rsidR="005176D9">
        <w:rPr>
          <w:rFonts w:ascii="Exo" w:hAnsi="Exo" w:cs="Arial"/>
          <w:sz w:val="24"/>
          <w:szCs w:val="24"/>
        </w:rPr>
        <w:t>surfactantes</w:t>
      </w:r>
      <w:r w:rsidR="005176D9" w:rsidRPr="005176D9">
        <w:rPr>
          <w:rFonts w:ascii="Exo" w:hAnsi="Exo" w:cs="Arial"/>
          <w:sz w:val="24"/>
          <w:szCs w:val="24"/>
        </w:rPr>
        <w:t xml:space="preserve"> especiales en una base solvente</w:t>
      </w:r>
      <w:r w:rsidR="005176D9">
        <w:rPr>
          <w:rFonts w:ascii="Exo" w:hAnsi="Exo" w:cs="Arial"/>
          <w:sz w:val="24"/>
          <w:szCs w:val="24"/>
        </w:rPr>
        <w:t xml:space="preserve"> </w:t>
      </w:r>
      <w:r w:rsidR="005176D9" w:rsidRPr="005176D9">
        <w:rPr>
          <w:rFonts w:ascii="Exo" w:hAnsi="Exo" w:cs="Arial"/>
          <w:sz w:val="24"/>
          <w:szCs w:val="24"/>
        </w:rPr>
        <w:t>que distorsionan la estructura cristalina de las parafinas.</w:t>
      </w:r>
      <w:r w:rsidR="005176D9">
        <w:rPr>
          <w:rFonts w:ascii="Exo" w:hAnsi="Exo" w:cs="Arial"/>
          <w:sz w:val="24"/>
          <w:szCs w:val="24"/>
        </w:rPr>
        <w:t xml:space="preserve"> T</w:t>
      </w:r>
      <w:r w:rsidR="005176D9" w:rsidRPr="005176D9">
        <w:rPr>
          <w:rFonts w:ascii="Exo" w:hAnsi="Exo" w:cs="Arial"/>
          <w:sz w:val="24"/>
          <w:szCs w:val="24"/>
        </w:rPr>
        <w:t>iene acción depresora de pour point, y está especialmente formulado para dosificar en pozos productores de formaciones tipo shale</w:t>
      </w:r>
      <w:r w:rsidR="005176D9">
        <w:rPr>
          <w:rFonts w:ascii="Exo" w:hAnsi="Exo" w:cs="Arial"/>
          <w:sz w:val="24"/>
          <w:szCs w:val="24"/>
        </w:rPr>
        <w:t>.</w:t>
      </w:r>
    </w:p>
    <w:p w14:paraId="1A53492D" w14:textId="432D57E2" w:rsidR="009C3F69" w:rsidRPr="009C3F69" w:rsidRDefault="009C3F69" w:rsidP="009C3F69">
      <w:pPr>
        <w:spacing w:before="120" w:after="120"/>
        <w:jc w:val="both"/>
        <w:rPr>
          <w:rFonts w:ascii="Exo" w:eastAsia="Calibri" w:hAnsi="Exo" w:cs="Arial"/>
          <w:sz w:val="24"/>
          <w:szCs w:val="24"/>
        </w:rPr>
      </w:pPr>
      <w:r>
        <w:rPr>
          <w:rFonts w:ascii="Exo" w:eastAsia="Calibri" w:hAnsi="Exo" w:cs="Arial"/>
          <w:sz w:val="24"/>
          <w:szCs w:val="24"/>
        </w:rPr>
        <w:t xml:space="preserve">El producto químico y dosis será validado a través de ensayos de laboratorio con muestra fresca y limpia previo al inicio de dosificación en campo. </w:t>
      </w:r>
      <w:r w:rsidR="00275AE0">
        <w:rPr>
          <w:rFonts w:ascii="Exo" w:eastAsia="Calibri" w:hAnsi="Exo" w:cs="Arial"/>
          <w:sz w:val="24"/>
          <w:szCs w:val="24"/>
        </w:rPr>
        <w:t>En principio se recomienda la siguiente dosis:</w:t>
      </w:r>
    </w:p>
    <w:tbl>
      <w:tblPr>
        <w:tblStyle w:val="Tablanormal2"/>
        <w:tblW w:w="9351" w:type="dxa"/>
        <w:jc w:val="center"/>
        <w:tblLook w:val="04A0" w:firstRow="1" w:lastRow="0" w:firstColumn="1" w:lastColumn="0" w:noHBand="0" w:noVBand="1"/>
      </w:tblPr>
      <w:tblGrid>
        <w:gridCol w:w="3686"/>
        <w:gridCol w:w="5665"/>
      </w:tblGrid>
      <w:tr w:rsidR="00275AE0" w:rsidRPr="00CA1CE9" w14:paraId="731EC064" w14:textId="77777777" w:rsidTr="008F1F1D">
        <w:trPr>
          <w:cnfStyle w:val="100000000000" w:firstRow="1" w:lastRow="0" w:firstColumn="0" w:lastColumn="0" w:oddVBand="0" w:evenVBand="0" w:oddHBand="0" w:evenHBand="0" w:firstRowFirstColumn="0" w:firstRowLastColumn="0" w:lastRowFirstColumn="0" w:lastRowLastColumn="0"/>
          <w:trHeight w:val="375"/>
          <w:jc w:val="center"/>
        </w:trPr>
        <w:tc>
          <w:tcPr>
            <w:cnfStyle w:val="001000000000" w:firstRow="0" w:lastRow="0" w:firstColumn="1" w:lastColumn="0" w:oddVBand="0" w:evenVBand="0" w:oddHBand="0" w:evenHBand="0" w:firstRowFirstColumn="0" w:firstRowLastColumn="0" w:lastRowFirstColumn="0" w:lastRowLastColumn="0"/>
            <w:tcW w:w="3686" w:type="dxa"/>
            <w:shd w:val="clear" w:color="auto" w:fill="002060"/>
            <w:vAlign w:val="center"/>
            <w:hideMark/>
          </w:tcPr>
          <w:p w14:paraId="7AC1C361" w14:textId="77777777" w:rsidR="00275AE0" w:rsidRPr="00CA1CE9" w:rsidRDefault="00275AE0" w:rsidP="008F1F1D">
            <w:pPr>
              <w:jc w:val="center"/>
              <w:rPr>
                <w:rFonts w:ascii="Exo" w:hAnsi="Exo" w:cs="Calibri"/>
                <w:color w:val="FFFFFF" w:themeColor="background1"/>
              </w:rPr>
            </w:pPr>
            <w:r w:rsidRPr="00CA1CE9">
              <w:rPr>
                <w:rFonts w:ascii="Exo" w:hAnsi="Exo" w:cs="Calibri"/>
                <w:color w:val="FFFFFF" w:themeColor="background1"/>
              </w:rPr>
              <w:t>Familia</w:t>
            </w:r>
          </w:p>
        </w:tc>
        <w:tc>
          <w:tcPr>
            <w:tcW w:w="5665" w:type="dxa"/>
            <w:shd w:val="clear" w:color="auto" w:fill="002060"/>
            <w:vAlign w:val="center"/>
            <w:hideMark/>
          </w:tcPr>
          <w:p w14:paraId="76714987" w14:textId="77777777" w:rsidR="00275AE0" w:rsidRPr="00CA1CE9" w:rsidRDefault="00275AE0" w:rsidP="008F1F1D">
            <w:pPr>
              <w:jc w:val="center"/>
              <w:cnfStyle w:val="100000000000" w:firstRow="1" w:lastRow="0" w:firstColumn="0" w:lastColumn="0" w:oddVBand="0" w:evenVBand="0" w:oddHBand="0" w:evenHBand="0" w:firstRowFirstColumn="0" w:firstRowLastColumn="0" w:lastRowFirstColumn="0" w:lastRowLastColumn="0"/>
              <w:rPr>
                <w:rFonts w:ascii="Exo" w:hAnsi="Exo" w:cs="Calibri"/>
                <w:color w:val="FFFFFF" w:themeColor="background1"/>
              </w:rPr>
            </w:pPr>
            <w:r w:rsidRPr="00CA1CE9">
              <w:rPr>
                <w:rFonts w:ascii="Exo" w:hAnsi="Exo" w:cs="Calibri"/>
                <w:color w:val="FFFFFF" w:themeColor="background1"/>
              </w:rPr>
              <w:t>Dosis*</w:t>
            </w:r>
          </w:p>
        </w:tc>
      </w:tr>
      <w:tr w:rsidR="00275AE0" w:rsidRPr="00CA1CE9" w14:paraId="147CA18B" w14:textId="77777777" w:rsidTr="008F1F1D">
        <w:trPr>
          <w:cnfStyle w:val="000000100000" w:firstRow="0" w:lastRow="0" w:firstColumn="0" w:lastColumn="0" w:oddVBand="0" w:evenVBand="0" w:oddHBand="1" w:evenHBand="0" w:firstRowFirstColumn="0" w:firstRowLastColumn="0" w:lastRowFirstColumn="0" w:lastRowLastColumn="0"/>
          <w:trHeight w:val="540"/>
          <w:jc w:val="center"/>
        </w:trPr>
        <w:tc>
          <w:tcPr>
            <w:cnfStyle w:val="001000000000" w:firstRow="0" w:lastRow="0" w:firstColumn="1" w:lastColumn="0" w:oddVBand="0" w:evenVBand="0" w:oddHBand="0" w:evenHBand="0" w:firstRowFirstColumn="0" w:firstRowLastColumn="0" w:lastRowFirstColumn="0" w:lastRowLastColumn="0"/>
            <w:tcW w:w="3686" w:type="dxa"/>
            <w:vAlign w:val="center"/>
            <w:hideMark/>
          </w:tcPr>
          <w:p w14:paraId="511751F1" w14:textId="77777777" w:rsidR="00275AE0" w:rsidRPr="00CA1CE9" w:rsidRDefault="00275AE0" w:rsidP="008F1F1D">
            <w:pPr>
              <w:jc w:val="center"/>
              <w:rPr>
                <w:rFonts w:ascii="Exo" w:hAnsi="Exo" w:cs="Calibri"/>
                <w:color w:val="000000"/>
              </w:rPr>
            </w:pPr>
            <w:r w:rsidRPr="00CA1CE9">
              <w:rPr>
                <w:rFonts w:ascii="Exo" w:hAnsi="Exo" w:cs="Calibri"/>
                <w:color w:val="000000"/>
              </w:rPr>
              <w:t>Inhibidor de Parafinas</w:t>
            </w:r>
          </w:p>
        </w:tc>
        <w:tc>
          <w:tcPr>
            <w:tcW w:w="5665" w:type="dxa"/>
            <w:vAlign w:val="center"/>
            <w:hideMark/>
          </w:tcPr>
          <w:p w14:paraId="06AF7733" w14:textId="77777777" w:rsidR="00275AE0" w:rsidRPr="00CA1CE9" w:rsidRDefault="00275AE0" w:rsidP="008F1F1D">
            <w:pPr>
              <w:jc w:val="center"/>
              <w:cnfStyle w:val="000000100000" w:firstRow="0" w:lastRow="0" w:firstColumn="0" w:lastColumn="0" w:oddVBand="0" w:evenVBand="0" w:oddHBand="1" w:evenHBand="0" w:firstRowFirstColumn="0" w:firstRowLastColumn="0" w:lastRowFirstColumn="0" w:lastRowLastColumn="0"/>
              <w:rPr>
                <w:rFonts w:ascii="Exo" w:hAnsi="Exo" w:cs="Calibri"/>
                <w:color w:val="000000"/>
              </w:rPr>
            </w:pPr>
            <w:r w:rsidRPr="00CA1CE9">
              <w:rPr>
                <w:rFonts w:ascii="Exo" w:hAnsi="Exo" w:cs="Calibri"/>
                <w:color w:val="000000"/>
              </w:rPr>
              <w:t>100 ppm</w:t>
            </w:r>
          </w:p>
        </w:tc>
      </w:tr>
    </w:tbl>
    <w:p w14:paraId="0AD3CF3B" w14:textId="77777777" w:rsidR="00275AE0" w:rsidRDefault="00275AE0" w:rsidP="009C3F69">
      <w:pPr>
        <w:spacing w:before="120" w:after="120"/>
        <w:jc w:val="both"/>
        <w:rPr>
          <w:rFonts w:ascii="Exo" w:eastAsia="Calibri" w:hAnsi="Exo" w:cs="Arial"/>
          <w:sz w:val="24"/>
          <w:szCs w:val="24"/>
        </w:rPr>
      </w:pPr>
    </w:p>
    <w:p w14:paraId="2CC0C724" w14:textId="77777777" w:rsidR="00C32730" w:rsidRPr="009C3F69" w:rsidRDefault="00C32730" w:rsidP="009C3F69">
      <w:pPr>
        <w:spacing w:before="120" w:after="120"/>
        <w:jc w:val="both"/>
        <w:rPr>
          <w:rFonts w:ascii="Exo" w:eastAsia="Calibri" w:hAnsi="Exo" w:cs="Arial"/>
          <w:sz w:val="24"/>
          <w:szCs w:val="24"/>
        </w:rPr>
      </w:pPr>
    </w:p>
    <w:p w14:paraId="3FC12782" w14:textId="77777777" w:rsidR="00C32730" w:rsidRPr="00B50293" w:rsidRDefault="00C32730" w:rsidP="00D95680">
      <w:pPr>
        <w:pStyle w:val="Estilo3"/>
        <w:ind w:left="0"/>
        <w:outlineLvl w:val="9"/>
        <w:rPr>
          <w:i w:val="0"/>
        </w:rPr>
      </w:pPr>
      <w:bookmarkStart w:id="48" w:name="_Toc132317037"/>
      <w:bookmarkStart w:id="49" w:name="_Toc132317219"/>
      <w:r w:rsidRPr="00B50293">
        <w:rPr>
          <w:i w:val="0"/>
        </w:rPr>
        <w:t>INHIBIDOR DE INCRUSTACIONES</w:t>
      </w:r>
      <w:bookmarkEnd w:id="48"/>
      <w:bookmarkEnd w:id="49"/>
    </w:p>
    <w:p w14:paraId="05742B9E" w14:textId="77777777" w:rsidR="00C32730" w:rsidRPr="00B72EBB" w:rsidRDefault="00C32730" w:rsidP="00D95680">
      <w:pPr>
        <w:tabs>
          <w:tab w:val="center" w:pos="4252"/>
          <w:tab w:val="right" w:pos="8504"/>
        </w:tabs>
        <w:jc w:val="both"/>
        <w:rPr>
          <w:rFonts w:ascii="Exo" w:hAnsi="Exo" w:cs="Arial"/>
          <w:sz w:val="24"/>
          <w:szCs w:val="24"/>
        </w:rPr>
      </w:pPr>
      <w:r w:rsidRPr="00B72EBB">
        <w:rPr>
          <w:rFonts w:ascii="Exo" w:hAnsi="Exo" w:cs="Arial"/>
          <w:sz w:val="24"/>
          <w:szCs w:val="24"/>
        </w:rPr>
        <w:t>Para definir los tratamientos de inhibición de corrosión e incrustaciones PECOM dispone de laboratorio en la base de Neuquén (PIN) para realizar análisis fisicoquímico, cuyos resultados son utilizados para obtener una tendencia del fluido respecto a la probable deposición de carbonato de calcio, sulfato de calcio y sulfato de bario, a través de métodos que utilizan la carga iónica, la concentración de dióxido de carbono y la presión del sistema para calcular el “IS” (índice de estabilidad) de las diferentes deposiciones.</w:t>
      </w:r>
    </w:p>
    <w:p w14:paraId="54B9F9E1" w14:textId="77777777" w:rsidR="00C32730" w:rsidRPr="00B72EBB" w:rsidRDefault="00C32730" w:rsidP="00D95680">
      <w:pPr>
        <w:tabs>
          <w:tab w:val="center" w:pos="4252"/>
          <w:tab w:val="right" w:pos="8504"/>
        </w:tabs>
        <w:jc w:val="both"/>
        <w:rPr>
          <w:rFonts w:ascii="Exo" w:hAnsi="Exo" w:cs="Arial"/>
          <w:sz w:val="24"/>
          <w:szCs w:val="24"/>
        </w:rPr>
      </w:pPr>
    </w:p>
    <w:p w14:paraId="7DB41064" w14:textId="77777777" w:rsidR="00C32730" w:rsidRPr="00B72EBB" w:rsidRDefault="00C32730" w:rsidP="00D95680">
      <w:pPr>
        <w:jc w:val="both"/>
        <w:rPr>
          <w:rFonts w:ascii="Exo" w:hAnsi="Exo" w:cs="Arial"/>
          <w:sz w:val="24"/>
          <w:szCs w:val="24"/>
        </w:rPr>
      </w:pPr>
      <w:r w:rsidRPr="00B72EBB">
        <w:rPr>
          <w:rFonts w:ascii="Exo" w:hAnsi="Exo" w:cs="Arial"/>
          <w:sz w:val="24"/>
          <w:szCs w:val="24"/>
        </w:rPr>
        <w:lastRenderedPageBreak/>
        <w:t>El software utilizado para la simulación de tendencia incrustante en sales inorgánicas es el Analysis 4.5, perteneciente a PECOM, este programa grafica los índices de estabilidad en función de la temperatura a través de los métodos Stiff &amp; Davis y Oddo Tomson.</w:t>
      </w:r>
    </w:p>
    <w:p w14:paraId="7FE5BC7E" w14:textId="77777777" w:rsidR="00C32730" w:rsidRPr="00B72EBB" w:rsidRDefault="00C32730" w:rsidP="00D95680">
      <w:pPr>
        <w:jc w:val="both"/>
        <w:rPr>
          <w:rFonts w:ascii="Exo" w:hAnsi="Exo" w:cs="Arial"/>
          <w:sz w:val="24"/>
          <w:szCs w:val="24"/>
        </w:rPr>
      </w:pPr>
    </w:p>
    <w:p w14:paraId="2B7D2AD5" w14:textId="77777777" w:rsidR="00C32730" w:rsidRPr="00B72EBB" w:rsidRDefault="00C32730" w:rsidP="00D95680">
      <w:pPr>
        <w:jc w:val="center"/>
        <w:rPr>
          <w:rFonts w:ascii="Exo" w:hAnsi="Exo" w:cs="Arial"/>
          <w:sz w:val="24"/>
          <w:szCs w:val="24"/>
        </w:rPr>
      </w:pPr>
      <w:r w:rsidRPr="00B72EBB">
        <w:rPr>
          <w:rFonts w:ascii="Exo" w:hAnsi="Exo" w:cs="Arial"/>
          <w:noProof/>
          <w:sz w:val="24"/>
          <w:szCs w:val="24"/>
        </w:rPr>
        <w:drawing>
          <wp:inline distT="0" distB="0" distL="0" distR="0" wp14:anchorId="1D1D49A1" wp14:editId="079E6734">
            <wp:extent cx="2825750" cy="1397000"/>
            <wp:effectExtent l="0" t="0" r="0" b="0"/>
            <wp:docPr id="1504830569" name="Imagen 150483056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abla&#10;&#10;Descripción generada automá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25750" cy="1397000"/>
                    </a:xfrm>
                    <a:prstGeom prst="rect">
                      <a:avLst/>
                    </a:prstGeom>
                    <a:noFill/>
                    <a:ln>
                      <a:noFill/>
                    </a:ln>
                  </pic:spPr>
                </pic:pic>
              </a:graphicData>
            </a:graphic>
          </wp:inline>
        </w:drawing>
      </w:r>
    </w:p>
    <w:p w14:paraId="7BE0E6FF" w14:textId="77777777" w:rsidR="00C32730" w:rsidRPr="00B72EBB" w:rsidRDefault="00C32730" w:rsidP="00D95680">
      <w:pPr>
        <w:jc w:val="center"/>
        <w:rPr>
          <w:rFonts w:ascii="Exo" w:hAnsi="Exo" w:cs="Arial"/>
          <w:noProof/>
          <w:sz w:val="24"/>
          <w:szCs w:val="24"/>
        </w:rPr>
      </w:pPr>
      <w:r w:rsidRPr="00B72EBB">
        <w:rPr>
          <w:rFonts w:ascii="Exo" w:hAnsi="Exo" w:cs="Arial"/>
          <w:noProof/>
          <w:sz w:val="24"/>
          <w:szCs w:val="24"/>
        </w:rPr>
        <w:drawing>
          <wp:inline distT="0" distB="0" distL="0" distR="0" wp14:anchorId="62E9F4D4" wp14:editId="44625909">
            <wp:extent cx="3829050" cy="2159000"/>
            <wp:effectExtent l="0" t="0" r="0" b="0"/>
            <wp:docPr id="230007363" name="Imagen 23000736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Gráfico, Gráfico de líneas&#10;&#10;Descripción generada automáticament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9050" cy="2159000"/>
                    </a:xfrm>
                    <a:prstGeom prst="rect">
                      <a:avLst/>
                    </a:prstGeom>
                    <a:noFill/>
                    <a:ln>
                      <a:noFill/>
                    </a:ln>
                  </pic:spPr>
                </pic:pic>
              </a:graphicData>
            </a:graphic>
          </wp:inline>
        </w:drawing>
      </w:r>
    </w:p>
    <w:p w14:paraId="7E0AB89F" w14:textId="19F0613E" w:rsidR="00C32730" w:rsidRPr="00B72EBB" w:rsidRDefault="00C32730" w:rsidP="00D95680">
      <w:pPr>
        <w:jc w:val="center"/>
        <w:rPr>
          <w:rFonts w:ascii="Exo" w:hAnsi="Exo"/>
        </w:rPr>
      </w:pPr>
      <w:r w:rsidRPr="00B72EBB">
        <w:rPr>
          <w:rFonts w:ascii="Exo" w:hAnsi="Exo"/>
        </w:rPr>
        <w:t xml:space="preserve">Figura </w:t>
      </w:r>
      <w:r w:rsidRPr="00B72EBB">
        <w:rPr>
          <w:rFonts w:ascii="Exo" w:hAnsi="Exo"/>
        </w:rPr>
        <w:fldChar w:fldCharType="begin"/>
      </w:r>
      <w:r w:rsidRPr="00B72EBB">
        <w:rPr>
          <w:rFonts w:ascii="Exo" w:hAnsi="Exo"/>
        </w:rPr>
        <w:instrText xml:space="preserve"> SEQ Figura \* ARABIC </w:instrText>
      </w:r>
      <w:r w:rsidRPr="00B72EBB">
        <w:rPr>
          <w:rFonts w:ascii="Exo" w:hAnsi="Exo"/>
        </w:rPr>
        <w:fldChar w:fldCharType="separate"/>
      </w:r>
      <w:r w:rsidR="00D24D77">
        <w:rPr>
          <w:rFonts w:ascii="Exo" w:hAnsi="Exo"/>
          <w:noProof/>
        </w:rPr>
        <w:t>10</w:t>
      </w:r>
      <w:r w:rsidRPr="00B72EBB">
        <w:rPr>
          <w:rFonts w:ascii="Exo" w:hAnsi="Exo"/>
        </w:rPr>
        <w:fldChar w:fldCharType="end"/>
      </w:r>
      <w:r w:rsidRPr="00B72EBB">
        <w:rPr>
          <w:rFonts w:ascii="Exo" w:hAnsi="Exo"/>
        </w:rPr>
        <w:t>. Ejemplo de resultados de análisis en Analysis 4.5</w:t>
      </w:r>
    </w:p>
    <w:p w14:paraId="7C59B2DB" w14:textId="77777777" w:rsidR="00C32730" w:rsidRPr="00B72EBB" w:rsidRDefault="00C32730" w:rsidP="00D95680"/>
    <w:p w14:paraId="182F6895" w14:textId="77777777" w:rsidR="00C32730" w:rsidRPr="00B72EBB" w:rsidRDefault="00C32730" w:rsidP="00D95680">
      <w:pPr>
        <w:jc w:val="both"/>
        <w:rPr>
          <w:rFonts w:ascii="Exo" w:hAnsi="Exo"/>
          <w:sz w:val="24"/>
          <w:szCs w:val="24"/>
        </w:rPr>
      </w:pPr>
    </w:p>
    <w:p w14:paraId="6DCBDAB1" w14:textId="77777777" w:rsidR="00C32730" w:rsidRPr="00B72EBB" w:rsidRDefault="00C32730" w:rsidP="00D95680">
      <w:pPr>
        <w:jc w:val="both"/>
        <w:rPr>
          <w:rFonts w:ascii="Exo" w:hAnsi="Exo"/>
          <w:sz w:val="24"/>
          <w:szCs w:val="24"/>
        </w:rPr>
      </w:pPr>
      <w:r w:rsidRPr="00B72EBB">
        <w:rPr>
          <w:rFonts w:ascii="Exo" w:hAnsi="Exo"/>
          <w:sz w:val="24"/>
          <w:szCs w:val="24"/>
        </w:rPr>
        <w:t>Adicional a los análisis de agua que se realizan a los diferentes puntos, se realiza acompañamiento técnico a la empresa operadora en la inspección de ductos e instalaciones de fondo durante las diferentes intervenciones para determinar y prever los requerimientos de tratamientos químicos para aseguramiento de flujo e integridad.</w:t>
      </w:r>
    </w:p>
    <w:p w14:paraId="2F7A348B" w14:textId="77777777" w:rsidR="00C32730" w:rsidRPr="009B44B1" w:rsidRDefault="00C32730" w:rsidP="00D95680">
      <w:pPr>
        <w:spacing w:before="120" w:after="120"/>
        <w:jc w:val="both"/>
        <w:rPr>
          <w:rFonts w:ascii="Exo" w:hAnsi="Exo"/>
          <w:sz w:val="24"/>
          <w:szCs w:val="24"/>
        </w:rPr>
      </w:pPr>
      <w:r w:rsidRPr="009B44B1">
        <w:rPr>
          <w:rFonts w:ascii="Exo" w:hAnsi="Exo"/>
          <w:sz w:val="24"/>
          <w:szCs w:val="24"/>
        </w:rPr>
        <w:t xml:space="preserve">La selección de productos químicos se base en la performance y conocimiento del área, además de ensayos de laboratorio como se pueden ver en </w:t>
      </w:r>
      <w:r>
        <w:rPr>
          <w:rFonts w:ascii="Exo" w:hAnsi="Exo"/>
          <w:sz w:val="24"/>
          <w:szCs w:val="24"/>
        </w:rPr>
        <w:t>el Anexo I</w:t>
      </w:r>
      <w:r w:rsidRPr="009B44B1">
        <w:rPr>
          <w:rFonts w:ascii="Exo" w:hAnsi="Exo"/>
          <w:sz w:val="24"/>
          <w:szCs w:val="24"/>
        </w:rPr>
        <w:t xml:space="preserve">, donde con datos de la química del agua se procedió a seleccionar inhibidores específicos en base a los procedimientos internacionales estandarizados: </w:t>
      </w:r>
    </w:p>
    <w:p w14:paraId="7E3E7F60" w14:textId="77777777" w:rsidR="00C32730" w:rsidRPr="009B44B1" w:rsidRDefault="00C32730" w:rsidP="00D95680">
      <w:pPr>
        <w:spacing w:before="120"/>
        <w:ind w:left="567"/>
        <w:jc w:val="both"/>
        <w:rPr>
          <w:rFonts w:ascii="Exo" w:hAnsi="Exo"/>
          <w:sz w:val="24"/>
          <w:szCs w:val="24"/>
        </w:rPr>
      </w:pPr>
      <w:r w:rsidRPr="009B44B1">
        <w:rPr>
          <w:rFonts w:ascii="Exo" w:hAnsi="Exo"/>
          <w:sz w:val="24"/>
          <w:szCs w:val="24"/>
        </w:rPr>
        <w:t>Test Estático:     adaptación Nace TM0374 y TM0197</w:t>
      </w:r>
    </w:p>
    <w:p w14:paraId="3EA97FA2" w14:textId="77777777" w:rsidR="00C32730" w:rsidRPr="009B44B1" w:rsidRDefault="00C32730" w:rsidP="00D95680">
      <w:pPr>
        <w:spacing w:after="120"/>
        <w:ind w:left="567"/>
        <w:jc w:val="both"/>
        <w:rPr>
          <w:rFonts w:ascii="Exo" w:hAnsi="Exo"/>
          <w:sz w:val="24"/>
          <w:szCs w:val="24"/>
          <w:lang w:val="en-US"/>
        </w:rPr>
      </w:pPr>
      <w:r w:rsidRPr="009B44B1">
        <w:rPr>
          <w:rFonts w:ascii="Exo" w:hAnsi="Exo"/>
          <w:sz w:val="24"/>
          <w:szCs w:val="24"/>
          <w:lang w:val="en-US"/>
        </w:rPr>
        <w:t>Test Dinámico: adaptación NACE International Publication 31105 – Dynamic Tube Blocking Test.</w:t>
      </w:r>
    </w:p>
    <w:p w14:paraId="07924A23" w14:textId="77777777" w:rsidR="00C32730" w:rsidRDefault="00C32730" w:rsidP="00D95680">
      <w:pPr>
        <w:jc w:val="both"/>
        <w:rPr>
          <w:rFonts w:ascii="Exo" w:hAnsi="Exo"/>
          <w:color w:val="000000"/>
          <w:sz w:val="24"/>
          <w:szCs w:val="24"/>
          <w:lang w:val="en-US" w:eastAsia="es-ES"/>
        </w:rPr>
      </w:pPr>
    </w:p>
    <w:p w14:paraId="69CABDCF" w14:textId="2F820B53" w:rsidR="009C3F69" w:rsidRDefault="009C3F69" w:rsidP="00D95680">
      <w:pPr>
        <w:jc w:val="both"/>
        <w:rPr>
          <w:rFonts w:ascii="Exo" w:hAnsi="Exo"/>
          <w:color w:val="000000"/>
          <w:sz w:val="24"/>
          <w:szCs w:val="24"/>
          <w:lang w:eastAsia="es-ES"/>
        </w:rPr>
      </w:pPr>
      <w:r w:rsidRPr="009C3F69">
        <w:rPr>
          <w:rFonts w:ascii="Exo" w:hAnsi="Exo"/>
          <w:color w:val="000000"/>
          <w:sz w:val="24"/>
          <w:szCs w:val="24"/>
          <w:lang w:eastAsia="es-ES"/>
        </w:rPr>
        <w:t>Actualmente EMEA realiza aplicación d</w:t>
      </w:r>
      <w:r>
        <w:rPr>
          <w:rFonts w:ascii="Exo" w:hAnsi="Exo"/>
          <w:color w:val="000000"/>
          <w:sz w:val="24"/>
          <w:szCs w:val="24"/>
          <w:lang w:eastAsia="es-ES"/>
        </w:rPr>
        <w:t xml:space="preserve">e este tratamiento químico en las bombas booster y en la brida porta instrumentos de los pozos de Los Toldos 1 sur-Este y Bajo del Choique. </w:t>
      </w:r>
    </w:p>
    <w:p w14:paraId="6AC70C18" w14:textId="77777777" w:rsidR="009C3F69" w:rsidRDefault="009C3F69" w:rsidP="00D95680">
      <w:pPr>
        <w:jc w:val="both"/>
        <w:rPr>
          <w:rFonts w:ascii="Exo" w:hAnsi="Exo"/>
          <w:color w:val="000000"/>
          <w:sz w:val="24"/>
          <w:szCs w:val="24"/>
          <w:lang w:eastAsia="es-ES"/>
        </w:rPr>
      </w:pPr>
    </w:p>
    <w:p w14:paraId="250E51EE" w14:textId="73A4A8C7" w:rsidR="009C3F69" w:rsidRPr="009C3F69" w:rsidRDefault="009C3F69" w:rsidP="00D95680">
      <w:pPr>
        <w:jc w:val="both"/>
        <w:rPr>
          <w:rFonts w:ascii="Exo" w:hAnsi="Exo"/>
          <w:color w:val="000000"/>
          <w:sz w:val="24"/>
          <w:szCs w:val="24"/>
          <w:lang w:eastAsia="es-ES"/>
        </w:rPr>
      </w:pPr>
      <w:r>
        <w:rPr>
          <w:rFonts w:ascii="Exo" w:hAnsi="Exo"/>
          <w:color w:val="000000"/>
          <w:sz w:val="24"/>
          <w:szCs w:val="24"/>
          <w:lang w:eastAsia="es-ES"/>
        </w:rPr>
        <w:t xml:space="preserve">Una vez adjudicado el contrato se deberán realizar ensayos de compatibilidad entre las aguas de los diferentes yacimientos operados por EMEA. </w:t>
      </w:r>
    </w:p>
    <w:p w14:paraId="09225081" w14:textId="77777777" w:rsidR="009C3F69" w:rsidRPr="009C3F69" w:rsidRDefault="009C3F69" w:rsidP="00D95680">
      <w:pPr>
        <w:jc w:val="both"/>
        <w:rPr>
          <w:rFonts w:ascii="Exo" w:hAnsi="Exo"/>
          <w:color w:val="000000"/>
          <w:sz w:val="24"/>
          <w:szCs w:val="24"/>
          <w:lang w:eastAsia="es-ES"/>
        </w:rPr>
      </w:pPr>
    </w:p>
    <w:p w14:paraId="1232E3DB" w14:textId="0CF844DE" w:rsidR="00C32730" w:rsidRDefault="00C32730" w:rsidP="00D95680">
      <w:pPr>
        <w:jc w:val="both"/>
        <w:rPr>
          <w:rFonts w:ascii="Exo" w:hAnsi="Exo"/>
          <w:color w:val="000000"/>
          <w:sz w:val="24"/>
          <w:szCs w:val="24"/>
          <w:lang w:eastAsia="es-ES"/>
        </w:rPr>
      </w:pPr>
      <w:r>
        <w:rPr>
          <w:rFonts w:ascii="Exo" w:hAnsi="Exo"/>
          <w:color w:val="000000"/>
          <w:sz w:val="24"/>
          <w:szCs w:val="24"/>
          <w:lang w:eastAsia="es-ES"/>
        </w:rPr>
        <w:lastRenderedPageBreak/>
        <w:t>Se sostiene el uso de los siguientes productos químicos</w:t>
      </w:r>
      <w:r w:rsidR="00C326A5">
        <w:rPr>
          <w:rFonts w:ascii="Exo" w:hAnsi="Exo"/>
          <w:color w:val="000000"/>
          <w:sz w:val="24"/>
          <w:szCs w:val="24"/>
          <w:lang w:eastAsia="es-ES"/>
        </w:rPr>
        <w:t>, ambos con desempeño comprado tanto en yacimientos convencionales como NOC</w:t>
      </w:r>
      <w:r w:rsidR="00006928">
        <w:rPr>
          <w:rFonts w:ascii="Exo" w:hAnsi="Exo"/>
          <w:color w:val="000000"/>
          <w:sz w:val="24"/>
          <w:szCs w:val="24"/>
          <w:lang w:eastAsia="es-ES"/>
        </w:rPr>
        <w:t xml:space="preserve"> y en base </w:t>
      </w:r>
      <w:r w:rsidR="00441B80">
        <w:rPr>
          <w:rFonts w:ascii="Exo" w:hAnsi="Exo"/>
          <w:color w:val="000000"/>
          <w:sz w:val="24"/>
          <w:szCs w:val="24"/>
          <w:lang w:eastAsia="es-ES"/>
        </w:rPr>
        <w:t xml:space="preserve">al </w:t>
      </w:r>
      <w:r w:rsidR="00441B80" w:rsidRPr="00441B80">
        <w:rPr>
          <w:rFonts w:ascii="Exo" w:hAnsi="Exo"/>
          <w:color w:val="000000"/>
          <w:sz w:val="24"/>
          <w:szCs w:val="24"/>
          <w:lang w:eastAsia="es-ES"/>
        </w:rPr>
        <w:t>Anexo I “BAI-NQN-23-013. Evaluación Inhibidores”:</w:t>
      </w:r>
      <w:ins w:id="50" w:author="Microsoft Word" w:date="2023-09-01T15:35:00Z">
        <w:r w:rsidR="00C326A5">
          <w:rPr>
            <w:rFonts w:ascii="Exo" w:hAnsi="Exo"/>
            <w:color w:val="000000"/>
            <w:sz w:val="24"/>
            <w:szCs w:val="24"/>
            <w:lang w:eastAsia="es-ES"/>
          </w:rPr>
          <w:t>:</w:t>
        </w:r>
      </w:ins>
    </w:p>
    <w:p w14:paraId="455BF272" w14:textId="77777777" w:rsidR="00C32730" w:rsidRPr="004A6CCE" w:rsidRDefault="00C32730" w:rsidP="00D95680">
      <w:pPr>
        <w:jc w:val="both"/>
        <w:rPr>
          <w:rFonts w:ascii="Exo" w:hAnsi="Exo"/>
          <w:color w:val="000000"/>
          <w:sz w:val="24"/>
          <w:szCs w:val="24"/>
          <w:lang w:eastAsia="es-ES"/>
        </w:rPr>
      </w:pPr>
      <w:bookmarkStart w:id="51" w:name="_Hlk136273435"/>
    </w:p>
    <w:bookmarkEnd w:id="51"/>
    <w:p w14:paraId="648A399C" w14:textId="07F0504A" w:rsidR="009C3F69" w:rsidRPr="00C326A5" w:rsidRDefault="00C32730" w:rsidP="00C326A5">
      <w:pPr>
        <w:numPr>
          <w:ilvl w:val="0"/>
          <w:numId w:val="22"/>
        </w:numPr>
        <w:jc w:val="both"/>
        <w:rPr>
          <w:ins w:id="52" w:author="Microsoft Word" w:date="2023-09-01T15:35:00Z"/>
          <w:rFonts w:ascii="Exo" w:hAnsi="Exo"/>
          <w:color w:val="000000"/>
          <w:sz w:val="24"/>
          <w:szCs w:val="24"/>
          <w:lang w:eastAsia="es-ES"/>
        </w:rPr>
      </w:pPr>
      <w:r w:rsidRPr="00176D01">
        <w:rPr>
          <w:rFonts w:ascii="Exo" w:hAnsi="Exo"/>
          <w:b/>
          <w:color w:val="000000"/>
          <w:sz w:val="24"/>
          <w:szCs w:val="24"/>
          <w:lang w:eastAsia="es-ES"/>
        </w:rPr>
        <w:t>IC509</w:t>
      </w:r>
      <w:r w:rsidR="00FC2DA4" w:rsidRPr="00176D01">
        <w:rPr>
          <w:rFonts w:ascii="Exo" w:hAnsi="Exo"/>
          <w:b/>
          <w:color w:val="000000"/>
          <w:sz w:val="24"/>
          <w:szCs w:val="24"/>
          <w:lang w:eastAsia="es-ES"/>
        </w:rPr>
        <w:t>5</w:t>
      </w:r>
      <w:r w:rsidRPr="00176D01">
        <w:rPr>
          <w:rFonts w:ascii="Exo" w:hAnsi="Exo"/>
          <w:b/>
          <w:color w:val="000000"/>
          <w:sz w:val="24"/>
          <w:szCs w:val="24"/>
          <w:lang w:eastAsia="es-ES"/>
        </w:rPr>
        <w:t>:</w:t>
      </w:r>
      <w:r w:rsidRPr="00176D01">
        <w:rPr>
          <w:rFonts w:ascii="Exo" w:hAnsi="Exo"/>
          <w:color w:val="000000"/>
          <w:sz w:val="24"/>
          <w:szCs w:val="24"/>
          <w:lang w:eastAsia="es-ES"/>
        </w:rPr>
        <w:t xml:space="preserve"> </w:t>
      </w:r>
      <w:r w:rsidR="00176D01" w:rsidRPr="00176D01">
        <w:rPr>
          <w:rFonts w:ascii="Exo" w:hAnsi="Exo"/>
          <w:color w:val="000000"/>
          <w:sz w:val="24"/>
          <w:szCs w:val="24"/>
          <w:lang w:eastAsia="es-ES"/>
        </w:rPr>
        <w:t>es un producto</w:t>
      </w:r>
      <w:r w:rsidRPr="003C468E">
        <w:rPr>
          <w:rFonts w:ascii="Exo" w:hAnsi="Exo"/>
          <w:color w:val="000000"/>
          <w:sz w:val="24"/>
          <w:szCs w:val="24"/>
          <w:lang w:eastAsia="es-ES"/>
        </w:rPr>
        <w:t xml:space="preserve"> elaborado en base a fosfatos orgánicos polimerizados, específicamente diseñado para evitar la formación de incrustaciones de sulfato de bario</w:t>
      </w:r>
      <w:r w:rsidR="00176D01" w:rsidRPr="00176D01">
        <w:rPr>
          <w:rFonts w:ascii="Exo" w:hAnsi="Exo"/>
          <w:color w:val="000000"/>
          <w:sz w:val="24"/>
          <w:szCs w:val="24"/>
          <w:lang w:eastAsia="es-ES"/>
        </w:rPr>
        <w:t>,</w:t>
      </w:r>
      <w:r w:rsidRPr="003C468E">
        <w:rPr>
          <w:rFonts w:ascii="Exo" w:hAnsi="Exo"/>
          <w:color w:val="000000"/>
          <w:sz w:val="24"/>
          <w:szCs w:val="24"/>
          <w:lang w:eastAsia="es-ES"/>
        </w:rPr>
        <w:t xml:space="preserve"> siendo además altamente efectivo para evitar las incrustaciones de sulfato de calcio</w:t>
      </w:r>
      <w:r w:rsidR="00176D01" w:rsidRPr="00176D01">
        <w:rPr>
          <w:rFonts w:ascii="Exo" w:hAnsi="Exo"/>
          <w:color w:val="000000"/>
          <w:sz w:val="24"/>
          <w:szCs w:val="24"/>
          <w:lang w:eastAsia="es-ES"/>
        </w:rPr>
        <w:t xml:space="preserve">, sulfato de </w:t>
      </w:r>
      <w:r w:rsidRPr="003C468E">
        <w:rPr>
          <w:rFonts w:ascii="Exo" w:hAnsi="Exo"/>
          <w:color w:val="000000"/>
          <w:sz w:val="24"/>
          <w:szCs w:val="24"/>
          <w:lang w:eastAsia="es-ES"/>
        </w:rPr>
        <w:t>estroncio</w:t>
      </w:r>
      <w:ins w:id="53" w:author="Microsoft Word" w:date="2023-09-01T15:35:00Z">
        <w:r w:rsidR="009C3F69">
          <w:rPr>
            <w:rFonts w:ascii="Exo" w:hAnsi="Exo"/>
            <w:b/>
            <w:color w:val="000000"/>
            <w:sz w:val="24"/>
            <w:szCs w:val="24"/>
            <w:lang w:eastAsia="es-ES"/>
          </w:rPr>
          <w:t>IC7001:</w:t>
        </w:r>
        <w:r w:rsidR="009C3F69">
          <w:rPr>
            <w:rFonts w:ascii="Exo" w:hAnsi="Exo"/>
            <w:color w:val="000000"/>
            <w:sz w:val="24"/>
            <w:szCs w:val="24"/>
            <w:lang w:eastAsia="es-ES"/>
          </w:rPr>
          <w:t xml:space="preserve"> </w:t>
        </w:r>
        <w:r w:rsidR="00C326A5" w:rsidRPr="00C326A5">
          <w:rPr>
            <w:rFonts w:ascii="Exo" w:hAnsi="Exo"/>
            <w:color w:val="000000"/>
            <w:sz w:val="24"/>
            <w:szCs w:val="24"/>
            <w:lang w:eastAsia="es-ES"/>
          </w:rPr>
          <w:t>es un producto compuesto por una mezcla de polímeros, diseñado para evitar la formación de incrustaciones de sulfatos de calcio siendo además altamente efectivo para evitar las incrustaciones de bario, de estroncio y de carbonato de calcio.</w:t>
        </w:r>
      </w:ins>
    </w:p>
    <w:p w14:paraId="0F2315E6" w14:textId="2944E4B3" w:rsidR="00C32730" w:rsidRDefault="00176D01" w:rsidP="00176D01">
      <w:pPr>
        <w:numPr>
          <w:ilvl w:val="0"/>
          <w:numId w:val="22"/>
        </w:numPr>
        <w:jc w:val="both"/>
        <w:rPr>
          <w:rFonts w:ascii="Exo" w:hAnsi="Exo"/>
          <w:color w:val="000000"/>
          <w:sz w:val="24"/>
          <w:szCs w:val="24"/>
          <w:lang w:eastAsia="es-ES"/>
        </w:rPr>
      </w:pPr>
      <w:r w:rsidRPr="00176D01">
        <w:rPr>
          <w:rFonts w:ascii="Exo" w:hAnsi="Exo"/>
          <w:color w:val="000000"/>
          <w:sz w:val="24"/>
          <w:szCs w:val="24"/>
          <w:lang w:eastAsia="es-ES"/>
        </w:rPr>
        <w:t xml:space="preserve"> y carbonato de calcio. Su aplicación es muy diversa, tanto en la producción de petróleo como en los sistemas y equipos de tratamiento de agua y de inyección en recuperación secundaria.</w:t>
      </w:r>
    </w:p>
    <w:p w14:paraId="0E9141F4" w14:textId="77777777" w:rsidR="00176D01" w:rsidRPr="00176D01" w:rsidRDefault="0075672D" w:rsidP="00176D01">
      <w:pPr>
        <w:ind w:left="720"/>
        <w:jc w:val="both"/>
        <w:rPr>
          <w:rFonts w:ascii="Exo" w:hAnsi="Exo"/>
          <w:color w:val="000000"/>
          <w:sz w:val="24"/>
          <w:szCs w:val="24"/>
          <w:lang w:eastAsia="es-ES"/>
        </w:rPr>
      </w:pPr>
      <w:ins w:id="54" w:author="Microsoft Word" w:date="2023-09-01T15:35:00Z">
        <w:r w:rsidRPr="004C2E5A">
          <w:rPr>
            <w:rFonts w:ascii="Exo" w:hAnsi="Exo"/>
            <w:color w:val="000000"/>
            <w:sz w:val="24"/>
            <w:szCs w:val="24"/>
            <w:lang w:eastAsia="es-ES"/>
          </w:rPr>
          <w:t xml:space="preserve">La dosis ideal depende de la severidad del problema y del tipo de incrustación, en un rango que varía entre 10 y </w:t>
        </w:r>
        <w:r>
          <w:rPr>
            <w:rFonts w:ascii="Exo" w:hAnsi="Exo"/>
            <w:color w:val="000000"/>
            <w:sz w:val="24"/>
            <w:szCs w:val="24"/>
            <w:lang w:eastAsia="es-ES"/>
          </w:rPr>
          <w:t>10</w:t>
        </w:r>
        <w:r w:rsidRPr="004C2E5A">
          <w:rPr>
            <w:rFonts w:ascii="Exo" w:hAnsi="Exo"/>
            <w:color w:val="000000"/>
            <w:sz w:val="24"/>
            <w:szCs w:val="24"/>
            <w:lang w:eastAsia="es-ES"/>
          </w:rPr>
          <w:t>0 ppm.</w:t>
        </w:r>
        <w:r>
          <w:rPr>
            <w:rFonts w:ascii="Exo" w:hAnsi="Exo"/>
            <w:color w:val="000000"/>
            <w:sz w:val="24"/>
            <w:szCs w:val="24"/>
            <w:lang w:eastAsia="es-ES"/>
          </w:rPr>
          <w:t xml:space="preserve"> </w:t>
        </w:r>
      </w:ins>
    </w:p>
    <w:p w14:paraId="500BE1AF" w14:textId="53067B3F" w:rsidR="00C32730" w:rsidRDefault="00C32730" w:rsidP="00D95680">
      <w:pPr>
        <w:jc w:val="both"/>
        <w:rPr>
          <w:rFonts w:ascii="Exo" w:hAnsi="Exo"/>
          <w:color w:val="000000"/>
          <w:sz w:val="24"/>
          <w:szCs w:val="24"/>
          <w:lang w:eastAsia="es-ES"/>
        </w:rPr>
      </w:pPr>
      <w:r w:rsidRPr="004C2E5A">
        <w:rPr>
          <w:rFonts w:ascii="Exo" w:hAnsi="Exo"/>
          <w:color w:val="000000"/>
          <w:sz w:val="24"/>
          <w:szCs w:val="24"/>
          <w:lang w:eastAsia="es-ES"/>
        </w:rPr>
        <w:t xml:space="preserve">La dosis ideal depende de la severidad del problema y del tipo de incrustación, en un rango que varía entre </w:t>
      </w:r>
      <w:r w:rsidR="00176D01">
        <w:rPr>
          <w:rFonts w:ascii="Exo" w:hAnsi="Exo"/>
          <w:color w:val="000000"/>
          <w:sz w:val="24"/>
          <w:szCs w:val="24"/>
          <w:lang w:eastAsia="es-ES"/>
        </w:rPr>
        <w:t>5</w:t>
      </w:r>
      <w:r w:rsidRPr="004C2E5A">
        <w:rPr>
          <w:rFonts w:ascii="Exo" w:hAnsi="Exo"/>
          <w:color w:val="000000"/>
          <w:sz w:val="24"/>
          <w:szCs w:val="24"/>
          <w:lang w:eastAsia="es-ES"/>
        </w:rPr>
        <w:t xml:space="preserve"> y </w:t>
      </w:r>
      <w:r w:rsidR="009C3F69">
        <w:rPr>
          <w:rFonts w:ascii="Exo" w:hAnsi="Exo"/>
          <w:color w:val="000000"/>
          <w:sz w:val="24"/>
          <w:szCs w:val="24"/>
          <w:lang w:eastAsia="es-ES"/>
        </w:rPr>
        <w:t>10</w:t>
      </w:r>
      <w:r w:rsidRPr="004C2E5A">
        <w:rPr>
          <w:rFonts w:ascii="Exo" w:hAnsi="Exo"/>
          <w:color w:val="000000"/>
          <w:sz w:val="24"/>
          <w:szCs w:val="24"/>
          <w:lang w:eastAsia="es-ES"/>
        </w:rPr>
        <w:t>0 ppm.</w:t>
      </w:r>
      <w:r>
        <w:rPr>
          <w:rFonts w:ascii="Exo" w:hAnsi="Exo"/>
          <w:color w:val="000000"/>
          <w:sz w:val="24"/>
          <w:szCs w:val="24"/>
          <w:lang w:eastAsia="es-ES"/>
        </w:rPr>
        <w:t xml:space="preserve"> Las dosis óptimas deben ser definidas para cada caso en particular.</w:t>
      </w:r>
      <w:r w:rsidR="00275AE0">
        <w:rPr>
          <w:rFonts w:ascii="Exo" w:hAnsi="Exo"/>
          <w:color w:val="000000"/>
          <w:sz w:val="24"/>
          <w:szCs w:val="24"/>
          <w:lang w:eastAsia="es-ES"/>
        </w:rPr>
        <w:t xml:space="preserve"> En principio se recomienda la siguiente dosis:</w:t>
      </w:r>
    </w:p>
    <w:p w14:paraId="58D6E9C3" w14:textId="77777777" w:rsidR="00C32730" w:rsidRDefault="00C32730" w:rsidP="00D95680">
      <w:pPr>
        <w:jc w:val="both"/>
        <w:rPr>
          <w:rFonts w:ascii="Exo" w:hAnsi="Exo"/>
          <w:color w:val="000000"/>
          <w:sz w:val="24"/>
          <w:szCs w:val="24"/>
          <w:lang w:eastAsia="es-ES"/>
        </w:rPr>
      </w:pPr>
    </w:p>
    <w:tbl>
      <w:tblPr>
        <w:tblStyle w:val="Tablanormal2"/>
        <w:tblW w:w="9351" w:type="dxa"/>
        <w:jc w:val="center"/>
        <w:tblLook w:val="04A0" w:firstRow="1" w:lastRow="0" w:firstColumn="1" w:lastColumn="0" w:noHBand="0" w:noVBand="1"/>
      </w:tblPr>
      <w:tblGrid>
        <w:gridCol w:w="3686"/>
        <w:gridCol w:w="5665"/>
      </w:tblGrid>
      <w:tr w:rsidR="00275AE0" w:rsidRPr="00CA1CE9" w14:paraId="02506A6B" w14:textId="77777777" w:rsidTr="008F1F1D">
        <w:trPr>
          <w:cnfStyle w:val="100000000000" w:firstRow="1" w:lastRow="0" w:firstColumn="0" w:lastColumn="0" w:oddVBand="0" w:evenVBand="0" w:oddHBand="0" w:evenHBand="0" w:firstRowFirstColumn="0" w:firstRowLastColumn="0" w:lastRowFirstColumn="0" w:lastRowLastColumn="0"/>
          <w:trHeight w:val="375"/>
          <w:jc w:val="center"/>
        </w:trPr>
        <w:tc>
          <w:tcPr>
            <w:cnfStyle w:val="001000000000" w:firstRow="0" w:lastRow="0" w:firstColumn="1" w:lastColumn="0" w:oddVBand="0" w:evenVBand="0" w:oddHBand="0" w:evenHBand="0" w:firstRowFirstColumn="0" w:firstRowLastColumn="0" w:lastRowFirstColumn="0" w:lastRowLastColumn="0"/>
            <w:tcW w:w="3686" w:type="dxa"/>
            <w:shd w:val="clear" w:color="auto" w:fill="002060"/>
            <w:vAlign w:val="center"/>
            <w:hideMark/>
          </w:tcPr>
          <w:p w14:paraId="08E7679C" w14:textId="77777777" w:rsidR="00275AE0" w:rsidRPr="00CA1CE9" w:rsidRDefault="00275AE0" w:rsidP="008F1F1D">
            <w:pPr>
              <w:jc w:val="center"/>
              <w:rPr>
                <w:rFonts w:ascii="Exo" w:hAnsi="Exo" w:cs="Calibri"/>
                <w:color w:val="FFFFFF" w:themeColor="background1"/>
              </w:rPr>
            </w:pPr>
            <w:r w:rsidRPr="00CA1CE9">
              <w:rPr>
                <w:rFonts w:ascii="Exo" w:hAnsi="Exo" w:cs="Calibri"/>
                <w:color w:val="FFFFFF" w:themeColor="background1"/>
              </w:rPr>
              <w:t>Familia</w:t>
            </w:r>
          </w:p>
        </w:tc>
        <w:tc>
          <w:tcPr>
            <w:tcW w:w="5665" w:type="dxa"/>
            <w:shd w:val="clear" w:color="auto" w:fill="002060"/>
            <w:vAlign w:val="center"/>
            <w:hideMark/>
          </w:tcPr>
          <w:p w14:paraId="307E8F69" w14:textId="77777777" w:rsidR="00275AE0" w:rsidRPr="00CA1CE9" w:rsidRDefault="00275AE0" w:rsidP="008F1F1D">
            <w:pPr>
              <w:jc w:val="center"/>
              <w:cnfStyle w:val="100000000000" w:firstRow="1" w:lastRow="0" w:firstColumn="0" w:lastColumn="0" w:oddVBand="0" w:evenVBand="0" w:oddHBand="0" w:evenHBand="0" w:firstRowFirstColumn="0" w:firstRowLastColumn="0" w:lastRowFirstColumn="0" w:lastRowLastColumn="0"/>
              <w:rPr>
                <w:rFonts w:ascii="Exo" w:hAnsi="Exo" w:cs="Calibri"/>
                <w:color w:val="FFFFFF" w:themeColor="background1"/>
              </w:rPr>
            </w:pPr>
            <w:r w:rsidRPr="00CA1CE9">
              <w:rPr>
                <w:rFonts w:ascii="Exo" w:hAnsi="Exo" w:cs="Calibri"/>
                <w:color w:val="FFFFFF" w:themeColor="background1"/>
              </w:rPr>
              <w:t>Dosis*</w:t>
            </w:r>
          </w:p>
        </w:tc>
      </w:tr>
      <w:tr w:rsidR="00275AE0" w:rsidRPr="00CA1CE9" w14:paraId="09A181FB" w14:textId="77777777" w:rsidTr="008F1F1D">
        <w:trPr>
          <w:cnfStyle w:val="000000100000" w:firstRow="0" w:lastRow="0" w:firstColumn="0" w:lastColumn="0" w:oddVBand="0" w:evenVBand="0" w:oddHBand="1" w:evenHBand="0" w:firstRowFirstColumn="0" w:firstRowLastColumn="0" w:lastRowFirstColumn="0" w:lastRowLastColumn="0"/>
          <w:trHeight w:val="540"/>
          <w:jc w:val="center"/>
        </w:trPr>
        <w:tc>
          <w:tcPr>
            <w:cnfStyle w:val="001000000000" w:firstRow="0" w:lastRow="0" w:firstColumn="1" w:lastColumn="0" w:oddVBand="0" w:evenVBand="0" w:oddHBand="0" w:evenHBand="0" w:firstRowFirstColumn="0" w:firstRowLastColumn="0" w:lastRowFirstColumn="0" w:lastRowLastColumn="0"/>
            <w:tcW w:w="3686" w:type="dxa"/>
            <w:vAlign w:val="center"/>
            <w:hideMark/>
          </w:tcPr>
          <w:p w14:paraId="1BCCC242" w14:textId="77777777" w:rsidR="00275AE0" w:rsidRPr="00CA1CE9" w:rsidRDefault="00275AE0" w:rsidP="008F1F1D">
            <w:pPr>
              <w:jc w:val="center"/>
              <w:rPr>
                <w:rFonts w:ascii="Exo" w:hAnsi="Exo" w:cs="Calibri"/>
                <w:color w:val="000000"/>
              </w:rPr>
            </w:pPr>
            <w:r w:rsidRPr="00CA1CE9">
              <w:rPr>
                <w:rFonts w:ascii="Exo" w:hAnsi="Exo" w:cs="Calibri"/>
                <w:color w:val="000000"/>
              </w:rPr>
              <w:t>Inhibidor de Incrustaciones</w:t>
            </w:r>
          </w:p>
        </w:tc>
        <w:tc>
          <w:tcPr>
            <w:tcW w:w="5665" w:type="dxa"/>
            <w:vAlign w:val="center"/>
            <w:hideMark/>
          </w:tcPr>
          <w:p w14:paraId="194510C8" w14:textId="77777777" w:rsidR="00275AE0" w:rsidRPr="00CA1CE9" w:rsidRDefault="00275AE0" w:rsidP="008F1F1D">
            <w:pPr>
              <w:jc w:val="center"/>
              <w:cnfStyle w:val="000000100000" w:firstRow="0" w:lastRow="0" w:firstColumn="0" w:lastColumn="0" w:oddVBand="0" w:evenVBand="0" w:oddHBand="1" w:evenHBand="0" w:firstRowFirstColumn="0" w:firstRowLastColumn="0" w:lastRowFirstColumn="0" w:lastRowLastColumn="0"/>
              <w:rPr>
                <w:rFonts w:ascii="Exo" w:hAnsi="Exo" w:cs="Calibri"/>
                <w:color w:val="000000"/>
              </w:rPr>
            </w:pPr>
            <w:r w:rsidRPr="00CA1CE9">
              <w:rPr>
                <w:rFonts w:ascii="Exo" w:hAnsi="Exo" w:cs="Calibri"/>
                <w:color w:val="000000"/>
              </w:rPr>
              <w:t>70 ppm</w:t>
            </w:r>
          </w:p>
        </w:tc>
      </w:tr>
    </w:tbl>
    <w:p w14:paraId="7BAC2B0F" w14:textId="77777777" w:rsidR="00275AE0" w:rsidRDefault="00275AE0" w:rsidP="00D95680">
      <w:pPr>
        <w:jc w:val="both"/>
        <w:rPr>
          <w:rFonts w:ascii="Exo" w:hAnsi="Exo"/>
          <w:color w:val="000000"/>
          <w:sz w:val="24"/>
          <w:szCs w:val="24"/>
          <w:lang w:eastAsia="es-ES"/>
        </w:rPr>
      </w:pPr>
    </w:p>
    <w:p w14:paraId="442F318F" w14:textId="47D2C3BE" w:rsidR="00C32730" w:rsidRDefault="00C32730" w:rsidP="00D95680">
      <w:pPr>
        <w:jc w:val="both"/>
        <w:rPr>
          <w:rFonts w:ascii="Exo" w:hAnsi="Exo"/>
          <w:color w:val="000000"/>
          <w:sz w:val="24"/>
          <w:szCs w:val="24"/>
          <w:lang w:eastAsia="es-ES"/>
        </w:rPr>
      </w:pPr>
      <w:r w:rsidRPr="004A6CCE">
        <w:rPr>
          <w:rFonts w:ascii="Exo" w:hAnsi="Exo"/>
          <w:color w:val="000000"/>
          <w:sz w:val="24"/>
          <w:szCs w:val="24"/>
          <w:lang w:eastAsia="es-ES"/>
        </w:rPr>
        <w:t>Se propone realizar tendencias con las aguas involucradas, y el análisis de los depósitos de manera de seleccionar, en lo posible, un tratamiento que inhiba la formación previa a la formación del cristal.</w:t>
      </w:r>
    </w:p>
    <w:p w14:paraId="618D0281" w14:textId="77777777" w:rsidR="00C32730" w:rsidRPr="004A6CCE" w:rsidRDefault="00C32730" w:rsidP="00D95680">
      <w:pPr>
        <w:jc w:val="both"/>
        <w:rPr>
          <w:rFonts w:ascii="Exo" w:hAnsi="Exo"/>
          <w:color w:val="000000"/>
          <w:sz w:val="24"/>
          <w:szCs w:val="24"/>
          <w:lang w:eastAsia="es-ES"/>
        </w:rPr>
      </w:pPr>
    </w:p>
    <w:p w14:paraId="79A5FA9B" w14:textId="77777777" w:rsidR="00C32730" w:rsidRDefault="00C32730" w:rsidP="00D95680">
      <w:pPr>
        <w:jc w:val="both"/>
        <w:rPr>
          <w:rFonts w:ascii="Exo" w:hAnsi="Exo"/>
          <w:color w:val="000000"/>
          <w:sz w:val="24"/>
          <w:szCs w:val="24"/>
          <w:lang w:eastAsia="es-ES"/>
        </w:rPr>
      </w:pPr>
      <w:r w:rsidRPr="004A6CCE">
        <w:rPr>
          <w:rFonts w:ascii="Exo" w:hAnsi="Exo"/>
          <w:color w:val="000000"/>
          <w:sz w:val="24"/>
          <w:szCs w:val="24"/>
          <w:lang w:eastAsia="es-ES"/>
        </w:rPr>
        <w:t>El seguimiento en el caso de implementar un producto con base fosfatos, es a partir del residual de fosfonatos. En el caso del producto polimérico (aunque también es recomendado para el caso del fosfatado) se realiza mediante la instalación de cuponeras de incrustaciones. Además, se siguen parámetros de producción y termodinámicos y, en este caso, inspección de orificios.</w:t>
      </w:r>
    </w:p>
    <w:p w14:paraId="25EF0279" w14:textId="77777777" w:rsidR="00C32730" w:rsidRDefault="00C32730" w:rsidP="00D95680">
      <w:pPr>
        <w:pStyle w:val="Estilo3"/>
        <w:ind w:left="0"/>
        <w:outlineLvl w:val="9"/>
        <w:rPr>
          <w:b w:val="0"/>
          <w:bCs w:val="0"/>
          <w:i w:val="0"/>
          <w:iCs w:val="0"/>
          <w:color w:val="auto"/>
        </w:rPr>
      </w:pPr>
    </w:p>
    <w:p w14:paraId="24D52786" w14:textId="40BBF1ED" w:rsidR="00C32730" w:rsidRPr="00B50293" w:rsidRDefault="00190110" w:rsidP="00D95680">
      <w:pPr>
        <w:pStyle w:val="Estilo3"/>
        <w:ind w:left="0"/>
        <w:outlineLvl w:val="9"/>
        <w:rPr>
          <w:i w:val="0"/>
        </w:rPr>
      </w:pPr>
      <w:r>
        <w:rPr>
          <w:b w:val="0"/>
          <w:bCs w:val="0"/>
          <w:i w:val="0"/>
          <w:iCs w:val="0"/>
        </w:rPr>
        <w:t>SECUESTRANTE DE H2S</w:t>
      </w:r>
    </w:p>
    <w:p w14:paraId="3119C5D6" w14:textId="77777777" w:rsidR="00190110" w:rsidRDefault="00190110" w:rsidP="00190110">
      <w:pPr>
        <w:jc w:val="both"/>
        <w:rPr>
          <w:rFonts w:ascii="Exo" w:hAnsi="Exo"/>
          <w:sz w:val="24"/>
          <w:szCs w:val="24"/>
          <w:lang w:eastAsia="es-ES"/>
        </w:rPr>
      </w:pPr>
    </w:p>
    <w:p w14:paraId="2FF1DE72" w14:textId="7EDC64EE" w:rsidR="00C326A5" w:rsidRDefault="00C326A5" w:rsidP="00190110">
      <w:pPr>
        <w:jc w:val="both"/>
        <w:rPr>
          <w:rFonts w:ascii="Exo" w:hAnsi="Exo"/>
          <w:sz w:val="24"/>
          <w:szCs w:val="24"/>
          <w:lang w:eastAsia="es-ES"/>
        </w:rPr>
      </w:pPr>
      <w:r>
        <w:rPr>
          <w:rFonts w:ascii="Exo" w:hAnsi="Exo"/>
          <w:sz w:val="24"/>
          <w:szCs w:val="24"/>
          <w:lang w:eastAsia="es-ES"/>
        </w:rPr>
        <w:t xml:space="preserve">La aplicación de este tratamiento químico se realiza en gasoducto en los yacimientos Bajo del Choique, Los Toldos 1 Sur-Este y Pampa de las Yeguas. Para los dos primeros casos se aplica ya en el gasoducto de venta sobre gas deshidratado, el objetivo es para mantener las especificaciones de venta siendo puntos de alta presión. En el caso de PdY la aplicación se realiza previo a separador de baja de líquidos con la misma finalidad, este punto ha presentado históricamente problemas de presencia de sólidos. </w:t>
      </w:r>
    </w:p>
    <w:p w14:paraId="1AB22C7E" w14:textId="77777777" w:rsidR="00C326A5" w:rsidRDefault="00C326A5" w:rsidP="00190110">
      <w:pPr>
        <w:jc w:val="both"/>
        <w:rPr>
          <w:rFonts w:ascii="Exo" w:hAnsi="Exo"/>
          <w:sz w:val="24"/>
          <w:szCs w:val="24"/>
          <w:lang w:eastAsia="es-ES"/>
        </w:rPr>
      </w:pPr>
    </w:p>
    <w:p w14:paraId="11311562" w14:textId="3E7AC332" w:rsidR="00190110" w:rsidRPr="000179B4" w:rsidRDefault="00C44EEB" w:rsidP="00190110">
      <w:pPr>
        <w:jc w:val="both"/>
        <w:rPr>
          <w:rFonts w:ascii="Exo" w:hAnsi="Exo"/>
          <w:sz w:val="24"/>
          <w:szCs w:val="24"/>
          <w:lang w:eastAsia="es-ES"/>
        </w:rPr>
      </w:pPr>
      <w:r>
        <w:rPr>
          <w:rFonts w:ascii="Exo" w:hAnsi="Exo"/>
          <w:sz w:val="24"/>
          <w:szCs w:val="24"/>
          <w:lang w:eastAsia="es-ES"/>
        </w:rPr>
        <w:t xml:space="preserve">PECOM cuenta con diferentes alternativas de productos químicos secuestrantes que abarcan desde la triazina hasta nuevas tecnologías que no son sensibles ni propensas a la generación de sólidos en sistemas. </w:t>
      </w:r>
      <w:r w:rsidR="005E6013">
        <w:rPr>
          <w:rFonts w:ascii="Exo" w:hAnsi="Exo"/>
          <w:sz w:val="24"/>
          <w:szCs w:val="24"/>
          <w:lang w:eastAsia="es-ES"/>
        </w:rPr>
        <w:t>En base a la selección realizada</w:t>
      </w:r>
      <w:r w:rsidR="002B1EB3">
        <w:rPr>
          <w:rFonts w:ascii="Exo" w:hAnsi="Exo"/>
          <w:sz w:val="24"/>
          <w:szCs w:val="24"/>
          <w:lang w:eastAsia="es-ES"/>
        </w:rPr>
        <w:t xml:space="preserve"> y analizada en el </w:t>
      </w:r>
      <w:r w:rsidR="002B1EB3" w:rsidRPr="002B1EB3">
        <w:rPr>
          <w:rFonts w:ascii="Exo" w:hAnsi="Exo"/>
          <w:i/>
          <w:iCs/>
          <w:sz w:val="24"/>
          <w:szCs w:val="24"/>
          <w:lang w:eastAsia="es-ES"/>
        </w:rPr>
        <w:t>Anexo II “Evaluación secuestrante H2S”</w:t>
      </w:r>
      <w:r w:rsidR="002B1EB3">
        <w:rPr>
          <w:rFonts w:ascii="Exo" w:hAnsi="Exo"/>
          <w:i/>
          <w:iCs/>
          <w:sz w:val="24"/>
          <w:szCs w:val="24"/>
          <w:lang w:eastAsia="es-ES"/>
        </w:rPr>
        <w:t xml:space="preserve"> </w:t>
      </w:r>
      <w:r w:rsidR="002B1EB3" w:rsidRPr="002B1EB3">
        <w:rPr>
          <w:rFonts w:ascii="Exo" w:hAnsi="Exo"/>
          <w:sz w:val="24"/>
          <w:szCs w:val="24"/>
          <w:lang w:eastAsia="es-ES"/>
        </w:rPr>
        <w:t>el producto a utilizar es:</w:t>
      </w:r>
    </w:p>
    <w:p w14:paraId="230E07FA" w14:textId="77777777" w:rsidR="00190110" w:rsidRPr="00501209" w:rsidRDefault="00190110" w:rsidP="00190110">
      <w:pPr>
        <w:jc w:val="both"/>
        <w:rPr>
          <w:rFonts w:ascii="Exo" w:hAnsi="Exo"/>
          <w:b/>
          <w:bCs/>
          <w:sz w:val="24"/>
          <w:szCs w:val="24"/>
          <w:lang w:eastAsia="es-ES"/>
        </w:rPr>
      </w:pPr>
    </w:p>
    <w:p w14:paraId="6C54BE36" w14:textId="77777777" w:rsidR="00190110" w:rsidRPr="00501209" w:rsidRDefault="00190110" w:rsidP="00190110">
      <w:pPr>
        <w:pStyle w:val="Prrafodelista"/>
        <w:numPr>
          <w:ilvl w:val="0"/>
          <w:numId w:val="24"/>
        </w:numPr>
        <w:spacing w:after="0" w:line="240" w:lineRule="auto"/>
        <w:contextualSpacing w:val="0"/>
        <w:jc w:val="both"/>
        <w:rPr>
          <w:ins w:id="55" w:author="Microsoft Word" w:date="2023-09-01T15:35:00Z"/>
          <w:rFonts w:ascii="Exo" w:hAnsi="Exo"/>
          <w:b/>
          <w:bCs/>
          <w:sz w:val="24"/>
          <w:szCs w:val="24"/>
          <w:lang w:eastAsia="es-ES"/>
        </w:rPr>
      </w:pPr>
      <w:r w:rsidRPr="006B5C01">
        <w:rPr>
          <w:rFonts w:ascii="Exo" w:hAnsi="Exo"/>
          <w:b/>
          <w:bCs/>
          <w:sz w:val="24"/>
          <w:szCs w:val="24"/>
          <w:lang w:eastAsia="es-ES"/>
        </w:rPr>
        <w:t>BSH970</w:t>
      </w:r>
      <w:r>
        <w:rPr>
          <w:rFonts w:ascii="Exo" w:hAnsi="Exo"/>
          <w:b/>
          <w:bCs/>
          <w:sz w:val="24"/>
          <w:szCs w:val="24"/>
          <w:lang w:eastAsia="es-ES"/>
        </w:rPr>
        <w:t xml:space="preserve">: </w:t>
      </w:r>
      <w:r w:rsidRPr="00B82B72">
        <w:rPr>
          <w:rFonts w:ascii="Exo" w:hAnsi="Exo"/>
          <w:sz w:val="24"/>
          <w:szCs w:val="24"/>
          <w:lang w:eastAsia="es-ES"/>
        </w:rPr>
        <w:t>Es un secuestrante de sulfuro de hidrógeno / inhibidor de incrustaciones para aplicar en líneas de flujo. Este producto reacciona rápidamente con el sulfuro de hidrógeno para formar productos estables y solubles y está especialmente diseñado para evitar la formación de incrustaciones en sistemas de gas que contienen agua de tendencia incrustantes.</w:t>
      </w:r>
    </w:p>
    <w:p w14:paraId="0A1206E5" w14:textId="6EF3757B" w:rsidR="00190110" w:rsidRPr="00C44EEB" w:rsidRDefault="00C44EEB" w:rsidP="00C44EEB">
      <w:pPr>
        <w:pStyle w:val="Prrafodelista"/>
        <w:numPr>
          <w:ilvl w:val="0"/>
          <w:numId w:val="24"/>
        </w:numPr>
        <w:jc w:val="both"/>
        <w:rPr>
          <w:rFonts w:ascii="Exo" w:hAnsi="Exo"/>
          <w:b/>
          <w:bCs/>
          <w:sz w:val="24"/>
          <w:szCs w:val="24"/>
          <w:lang w:eastAsia="es-ES"/>
        </w:rPr>
      </w:pPr>
      <w:r>
        <w:rPr>
          <w:rFonts w:ascii="Exo" w:hAnsi="Exo"/>
          <w:b/>
          <w:bCs/>
          <w:sz w:val="24"/>
          <w:szCs w:val="24"/>
          <w:lang w:eastAsia="es-ES"/>
        </w:rPr>
        <w:t xml:space="preserve">BSH8080: </w:t>
      </w:r>
      <w:r w:rsidRPr="00C44EEB">
        <w:rPr>
          <w:rFonts w:ascii="Exo" w:hAnsi="Exo"/>
          <w:sz w:val="24"/>
          <w:szCs w:val="24"/>
          <w:lang w:eastAsia="es-ES"/>
        </w:rPr>
        <w:t xml:space="preserve">es un secuestrante de sulfuro de hidrógeno/inhibidor de incrustaciones para aplicar en líneas de flujo. Este producto reacciona rápidamente con el sulfuro de </w:t>
      </w:r>
      <w:r w:rsidRPr="00C44EEB">
        <w:rPr>
          <w:rFonts w:ascii="Exo" w:hAnsi="Exo"/>
          <w:sz w:val="24"/>
          <w:szCs w:val="24"/>
          <w:lang w:eastAsia="es-ES"/>
        </w:rPr>
        <w:lastRenderedPageBreak/>
        <w:t>hidrógeno para formar productos estables y solubles y está especialmente diseñado para evitar la formación de incrustaciones en sistemas de gas que contienen agua de tendencia incrustantes.</w:t>
      </w:r>
    </w:p>
    <w:p w14:paraId="709F3A9B" w14:textId="77777777" w:rsidR="00190110" w:rsidRDefault="00190110" w:rsidP="00190110">
      <w:pPr>
        <w:pStyle w:val="Prrafodelista"/>
        <w:spacing w:after="0" w:line="240" w:lineRule="auto"/>
        <w:contextualSpacing w:val="0"/>
        <w:jc w:val="both"/>
        <w:rPr>
          <w:rFonts w:ascii="Exo" w:hAnsi="Exo"/>
          <w:b/>
          <w:bCs/>
          <w:sz w:val="24"/>
          <w:szCs w:val="24"/>
          <w:lang w:eastAsia="es-ES"/>
        </w:rPr>
      </w:pPr>
    </w:p>
    <w:p w14:paraId="27984E16" w14:textId="3AB30005" w:rsidR="00190110" w:rsidRDefault="00190110" w:rsidP="00190110">
      <w:pPr>
        <w:jc w:val="both"/>
        <w:rPr>
          <w:rFonts w:ascii="Exo" w:hAnsi="Exo"/>
          <w:color w:val="000000" w:themeColor="text1"/>
          <w:sz w:val="24"/>
          <w:szCs w:val="24"/>
        </w:rPr>
      </w:pPr>
      <w:r w:rsidRPr="001E3961">
        <w:rPr>
          <w:rFonts w:ascii="Exo" w:hAnsi="Exo"/>
          <w:color w:val="000000" w:themeColor="text1"/>
          <w:sz w:val="24"/>
          <w:szCs w:val="24"/>
        </w:rPr>
        <w:t>La implementación de este tratamiento es sumamente sensible a las condiciones de aplicación. Previo al inicio, se recomienda realizar un relevamiento del estado actual, y un análisis de las masas de sulfhídrico involucradas. Es por ello por lo que se detalla en términos de capacidad de secuestro.</w:t>
      </w:r>
      <w:r w:rsidR="00A12CDD">
        <w:rPr>
          <w:rFonts w:ascii="Exo" w:hAnsi="Exo"/>
          <w:color w:val="000000" w:themeColor="text1"/>
          <w:sz w:val="24"/>
          <w:szCs w:val="24"/>
        </w:rPr>
        <w:t xml:space="preserve"> En principio se recomienda la siguiente tasa:</w:t>
      </w:r>
    </w:p>
    <w:p w14:paraId="236DA22A" w14:textId="77777777" w:rsidR="00A12CDD" w:rsidRDefault="00A12CDD" w:rsidP="00190110">
      <w:pPr>
        <w:jc w:val="both"/>
        <w:rPr>
          <w:rFonts w:ascii="Exo" w:hAnsi="Exo"/>
          <w:color w:val="000000" w:themeColor="text1"/>
          <w:sz w:val="24"/>
          <w:szCs w:val="24"/>
        </w:rPr>
      </w:pPr>
    </w:p>
    <w:tbl>
      <w:tblPr>
        <w:tblStyle w:val="Tablanormal2"/>
        <w:tblW w:w="9351" w:type="dxa"/>
        <w:jc w:val="center"/>
        <w:tblLook w:val="04A0" w:firstRow="1" w:lastRow="0" w:firstColumn="1" w:lastColumn="0" w:noHBand="0" w:noVBand="1"/>
      </w:tblPr>
      <w:tblGrid>
        <w:gridCol w:w="3686"/>
        <w:gridCol w:w="5665"/>
      </w:tblGrid>
      <w:tr w:rsidR="00275AE0" w:rsidRPr="00CA1CE9" w14:paraId="6ED8C880" w14:textId="77777777" w:rsidTr="008F1F1D">
        <w:trPr>
          <w:cnfStyle w:val="100000000000" w:firstRow="1" w:lastRow="0" w:firstColumn="0" w:lastColumn="0" w:oddVBand="0" w:evenVBand="0" w:oddHBand="0" w:evenHBand="0" w:firstRowFirstColumn="0" w:firstRowLastColumn="0" w:lastRowFirstColumn="0" w:lastRowLastColumn="0"/>
          <w:trHeight w:val="375"/>
          <w:jc w:val="center"/>
        </w:trPr>
        <w:tc>
          <w:tcPr>
            <w:cnfStyle w:val="001000000000" w:firstRow="0" w:lastRow="0" w:firstColumn="1" w:lastColumn="0" w:oddVBand="0" w:evenVBand="0" w:oddHBand="0" w:evenHBand="0" w:firstRowFirstColumn="0" w:firstRowLastColumn="0" w:lastRowFirstColumn="0" w:lastRowLastColumn="0"/>
            <w:tcW w:w="3686" w:type="dxa"/>
            <w:shd w:val="clear" w:color="auto" w:fill="002060"/>
            <w:vAlign w:val="center"/>
            <w:hideMark/>
          </w:tcPr>
          <w:p w14:paraId="5699D83C" w14:textId="77777777" w:rsidR="00275AE0" w:rsidRPr="00CA1CE9" w:rsidRDefault="00275AE0" w:rsidP="008F1F1D">
            <w:pPr>
              <w:jc w:val="center"/>
              <w:rPr>
                <w:rFonts w:ascii="Exo" w:hAnsi="Exo" w:cs="Calibri"/>
                <w:color w:val="FFFFFF" w:themeColor="background1"/>
              </w:rPr>
            </w:pPr>
            <w:r w:rsidRPr="00CA1CE9">
              <w:rPr>
                <w:rFonts w:ascii="Exo" w:hAnsi="Exo" w:cs="Calibri"/>
                <w:color w:val="FFFFFF" w:themeColor="background1"/>
              </w:rPr>
              <w:t>Familia</w:t>
            </w:r>
          </w:p>
        </w:tc>
        <w:tc>
          <w:tcPr>
            <w:tcW w:w="5665" w:type="dxa"/>
            <w:shd w:val="clear" w:color="auto" w:fill="002060"/>
            <w:vAlign w:val="center"/>
            <w:hideMark/>
          </w:tcPr>
          <w:p w14:paraId="6709679C" w14:textId="77777777" w:rsidR="00275AE0" w:rsidRPr="00CA1CE9" w:rsidRDefault="00275AE0" w:rsidP="008F1F1D">
            <w:pPr>
              <w:jc w:val="center"/>
              <w:cnfStyle w:val="100000000000" w:firstRow="1" w:lastRow="0" w:firstColumn="0" w:lastColumn="0" w:oddVBand="0" w:evenVBand="0" w:oddHBand="0" w:evenHBand="0" w:firstRowFirstColumn="0" w:firstRowLastColumn="0" w:lastRowFirstColumn="0" w:lastRowLastColumn="0"/>
              <w:rPr>
                <w:rFonts w:ascii="Exo" w:hAnsi="Exo" w:cs="Calibri"/>
                <w:color w:val="FFFFFF" w:themeColor="background1"/>
              </w:rPr>
            </w:pPr>
            <w:r w:rsidRPr="00CA1CE9">
              <w:rPr>
                <w:rFonts w:ascii="Exo" w:hAnsi="Exo" w:cs="Calibri"/>
                <w:color w:val="FFFFFF" w:themeColor="background1"/>
              </w:rPr>
              <w:t>Dosis*</w:t>
            </w:r>
          </w:p>
        </w:tc>
      </w:tr>
      <w:tr w:rsidR="00275AE0" w:rsidRPr="00CA1CE9" w14:paraId="74A7216D" w14:textId="77777777" w:rsidTr="008F1F1D">
        <w:trPr>
          <w:cnfStyle w:val="000000100000" w:firstRow="0" w:lastRow="0" w:firstColumn="0" w:lastColumn="0" w:oddVBand="0" w:evenVBand="0" w:oddHBand="1" w:evenHBand="0" w:firstRowFirstColumn="0" w:firstRowLastColumn="0" w:lastRowFirstColumn="0" w:lastRowLastColumn="0"/>
          <w:trHeight w:val="540"/>
          <w:jc w:val="center"/>
        </w:trPr>
        <w:tc>
          <w:tcPr>
            <w:cnfStyle w:val="001000000000" w:firstRow="0" w:lastRow="0" w:firstColumn="1" w:lastColumn="0" w:oddVBand="0" w:evenVBand="0" w:oddHBand="0" w:evenHBand="0" w:firstRowFirstColumn="0" w:firstRowLastColumn="0" w:lastRowFirstColumn="0" w:lastRowLastColumn="0"/>
            <w:tcW w:w="3686" w:type="dxa"/>
            <w:vAlign w:val="center"/>
            <w:hideMark/>
          </w:tcPr>
          <w:p w14:paraId="0D1FBFC3" w14:textId="77777777" w:rsidR="00275AE0" w:rsidRPr="00CA1CE9" w:rsidRDefault="00275AE0" w:rsidP="008F1F1D">
            <w:pPr>
              <w:jc w:val="center"/>
              <w:rPr>
                <w:rFonts w:ascii="Exo" w:hAnsi="Exo" w:cs="Calibri"/>
                <w:color w:val="000000"/>
              </w:rPr>
            </w:pPr>
            <w:r w:rsidRPr="00CA1CE9">
              <w:rPr>
                <w:rFonts w:ascii="Exo" w:hAnsi="Exo" w:cs="Calibri"/>
                <w:color w:val="000000"/>
              </w:rPr>
              <w:t>Secuestrante de H</w:t>
            </w:r>
            <w:r w:rsidRPr="00CA1CE9">
              <w:rPr>
                <w:rFonts w:ascii="Exo" w:hAnsi="Exo" w:cs="Calibri"/>
                <w:color w:val="000000"/>
                <w:vertAlign w:val="subscript"/>
              </w:rPr>
              <w:t>2</w:t>
            </w:r>
            <w:r w:rsidRPr="00CA1CE9">
              <w:rPr>
                <w:rFonts w:ascii="Exo" w:hAnsi="Exo" w:cs="Calibri"/>
                <w:color w:val="000000"/>
              </w:rPr>
              <w:t>S</w:t>
            </w:r>
          </w:p>
        </w:tc>
        <w:tc>
          <w:tcPr>
            <w:tcW w:w="5665" w:type="dxa"/>
            <w:vAlign w:val="center"/>
            <w:hideMark/>
          </w:tcPr>
          <w:p w14:paraId="160C65B9" w14:textId="77777777" w:rsidR="00275AE0" w:rsidRPr="00CA1CE9" w:rsidRDefault="00275AE0" w:rsidP="008F1F1D">
            <w:pPr>
              <w:jc w:val="center"/>
              <w:cnfStyle w:val="000000100000" w:firstRow="0" w:lastRow="0" w:firstColumn="0" w:lastColumn="0" w:oddVBand="0" w:evenVBand="0" w:oddHBand="1" w:evenHBand="0" w:firstRowFirstColumn="0" w:firstRowLastColumn="0" w:lastRowFirstColumn="0" w:lastRowLastColumn="0"/>
              <w:rPr>
                <w:rFonts w:ascii="Exo" w:hAnsi="Exo" w:cs="Calibri"/>
                <w:color w:val="000000"/>
              </w:rPr>
            </w:pPr>
            <w:r w:rsidRPr="00CA1CE9">
              <w:rPr>
                <w:rFonts w:ascii="Exo" w:hAnsi="Exo" w:cs="Calibri"/>
                <w:color w:val="000000"/>
              </w:rPr>
              <w:t>Relación de secuestro 12 lts/Kg H2S</w:t>
            </w:r>
          </w:p>
        </w:tc>
      </w:tr>
    </w:tbl>
    <w:p w14:paraId="789A6822" w14:textId="77777777" w:rsidR="00190110" w:rsidRPr="001E3961" w:rsidRDefault="00190110" w:rsidP="00190110">
      <w:pPr>
        <w:jc w:val="both"/>
        <w:rPr>
          <w:rFonts w:ascii="Exo" w:hAnsi="Exo"/>
          <w:color w:val="000000" w:themeColor="text1"/>
          <w:sz w:val="24"/>
          <w:szCs w:val="24"/>
        </w:rPr>
      </w:pPr>
    </w:p>
    <w:p w14:paraId="0D690670" w14:textId="77777777" w:rsidR="00190110" w:rsidRDefault="00190110" w:rsidP="00190110">
      <w:pPr>
        <w:jc w:val="both"/>
        <w:rPr>
          <w:rFonts w:ascii="Exo" w:hAnsi="Exo"/>
          <w:color w:val="000000" w:themeColor="text1"/>
          <w:sz w:val="24"/>
          <w:szCs w:val="24"/>
        </w:rPr>
      </w:pPr>
      <w:r w:rsidRPr="001E3961">
        <w:rPr>
          <w:rFonts w:ascii="Exo" w:hAnsi="Exo"/>
          <w:color w:val="000000" w:themeColor="text1"/>
          <w:sz w:val="24"/>
          <w:szCs w:val="24"/>
        </w:rPr>
        <w:t>El producto se debe inyectar utilizando preferentemente boquillas dispersoras que se seleccionan en función de las presiones involucradas, producto y caudales involucrados.</w:t>
      </w:r>
    </w:p>
    <w:p w14:paraId="1128A66C" w14:textId="77777777" w:rsidR="00190110" w:rsidRPr="001E3961" w:rsidRDefault="00190110" w:rsidP="00190110">
      <w:pPr>
        <w:jc w:val="both"/>
        <w:rPr>
          <w:rFonts w:ascii="Exo" w:hAnsi="Exo"/>
          <w:color w:val="000000" w:themeColor="text1"/>
          <w:sz w:val="24"/>
          <w:szCs w:val="24"/>
        </w:rPr>
      </w:pPr>
    </w:p>
    <w:p w14:paraId="5F852565" w14:textId="77777777" w:rsidR="00190110" w:rsidRDefault="00190110" w:rsidP="00190110">
      <w:pPr>
        <w:jc w:val="both"/>
        <w:rPr>
          <w:rFonts w:ascii="Exo" w:hAnsi="Exo"/>
          <w:color w:val="000000" w:themeColor="text1"/>
          <w:sz w:val="24"/>
          <w:szCs w:val="24"/>
        </w:rPr>
      </w:pPr>
      <w:r w:rsidRPr="001E3961">
        <w:rPr>
          <w:rFonts w:ascii="Exo" w:hAnsi="Exo"/>
          <w:color w:val="000000" w:themeColor="text1"/>
          <w:sz w:val="24"/>
          <w:szCs w:val="24"/>
        </w:rPr>
        <w:t xml:space="preserve">También se debe tener en cuenta los caudales involucrados para seleccionar el mejor punto de aplicación (por ejemplo, este tratamiento se ve considerablemente afectado por la presencia de agua libre o la ausencia total de vapor de agua). </w:t>
      </w:r>
    </w:p>
    <w:p w14:paraId="11F87B52" w14:textId="77777777" w:rsidR="00190110" w:rsidRDefault="00190110" w:rsidP="00190110">
      <w:pPr>
        <w:jc w:val="both"/>
        <w:rPr>
          <w:rFonts w:ascii="Exo" w:hAnsi="Exo"/>
          <w:color w:val="000000" w:themeColor="text1"/>
          <w:sz w:val="24"/>
          <w:szCs w:val="24"/>
        </w:rPr>
      </w:pPr>
    </w:p>
    <w:p w14:paraId="425E702B" w14:textId="77777777" w:rsidR="00190110" w:rsidRDefault="00190110" w:rsidP="00D95680">
      <w:pPr>
        <w:pStyle w:val="Estilo3"/>
        <w:ind w:left="0"/>
        <w:outlineLvl w:val="9"/>
        <w:rPr>
          <w:b w:val="0"/>
          <w:bCs w:val="0"/>
          <w:i w:val="0"/>
          <w:iCs w:val="0"/>
        </w:rPr>
      </w:pPr>
    </w:p>
    <w:p w14:paraId="0ABD8B5C" w14:textId="77777777" w:rsidR="00C44EEB" w:rsidRPr="00850B2B" w:rsidRDefault="00C44EEB" w:rsidP="00D95680">
      <w:pPr>
        <w:pStyle w:val="Estilo3"/>
        <w:ind w:left="0"/>
        <w:outlineLvl w:val="9"/>
        <w:rPr>
          <w:b w:val="0"/>
          <w:bCs w:val="0"/>
          <w:i w:val="0"/>
          <w:iCs w:val="0"/>
        </w:rPr>
      </w:pPr>
    </w:p>
    <w:p w14:paraId="56380368" w14:textId="2342E515" w:rsidR="00190110" w:rsidRDefault="00190110" w:rsidP="00190110">
      <w:pPr>
        <w:pStyle w:val="Estilo3"/>
        <w:ind w:left="0"/>
        <w:outlineLvl w:val="9"/>
        <w:rPr>
          <w:b w:val="0"/>
          <w:bCs w:val="0"/>
          <w:i w:val="0"/>
          <w:iCs w:val="0"/>
        </w:rPr>
      </w:pPr>
      <w:r>
        <w:rPr>
          <w:b w:val="0"/>
          <w:bCs w:val="0"/>
          <w:i w:val="0"/>
          <w:iCs w:val="0"/>
        </w:rPr>
        <w:t>INHIBIDOR DE HIDRATOS</w:t>
      </w:r>
    </w:p>
    <w:p w14:paraId="7805FCF0" w14:textId="77777777" w:rsidR="00C44EEB" w:rsidRDefault="00C44EEB" w:rsidP="00190110">
      <w:pPr>
        <w:pStyle w:val="Estilo3"/>
        <w:ind w:left="0"/>
        <w:outlineLvl w:val="9"/>
        <w:rPr>
          <w:b w:val="0"/>
          <w:bCs w:val="0"/>
          <w:i w:val="0"/>
          <w:iCs w:val="0"/>
        </w:rPr>
      </w:pPr>
    </w:p>
    <w:p w14:paraId="6868F1E0" w14:textId="65CCC40A" w:rsidR="00C44EEB" w:rsidRDefault="00C44EEB" w:rsidP="00190110">
      <w:pPr>
        <w:pStyle w:val="Estilo3"/>
        <w:ind w:left="0"/>
        <w:outlineLvl w:val="9"/>
        <w:rPr>
          <w:b w:val="0"/>
          <w:bCs w:val="0"/>
          <w:i w:val="0"/>
          <w:iCs w:val="0"/>
          <w:color w:val="auto"/>
        </w:rPr>
      </w:pPr>
      <w:r w:rsidRPr="00C44EEB">
        <w:rPr>
          <w:b w:val="0"/>
          <w:bCs w:val="0"/>
          <w:i w:val="0"/>
          <w:iCs w:val="0"/>
          <w:color w:val="auto"/>
        </w:rPr>
        <w:t xml:space="preserve">EMEA actualmente aplica inhibidor de hidratos en los sistemas de gas para instrumentos en los yacimientos Bajo del Choique y Los Toldos 1 Sur-Este. </w:t>
      </w:r>
    </w:p>
    <w:p w14:paraId="5E085BE9" w14:textId="77777777" w:rsidR="00D956A5" w:rsidRDefault="00D956A5" w:rsidP="00190110">
      <w:pPr>
        <w:pStyle w:val="Estilo3"/>
        <w:ind w:left="0"/>
        <w:outlineLvl w:val="9"/>
        <w:rPr>
          <w:b w:val="0"/>
          <w:bCs w:val="0"/>
          <w:i w:val="0"/>
          <w:iCs w:val="0"/>
          <w:color w:val="auto"/>
        </w:rPr>
      </w:pPr>
    </w:p>
    <w:p w14:paraId="796C7567" w14:textId="322B8505" w:rsidR="00D956A5" w:rsidRPr="00C44EEB" w:rsidRDefault="00D956A5" w:rsidP="00D956A5">
      <w:pPr>
        <w:pStyle w:val="Estilo3"/>
        <w:ind w:left="0"/>
        <w:outlineLvl w:val="9"/>
        <w:rPr>
          <w:b w:val="0"/>
          <w:bCs w:val="0"/>
          <w:i w:val="0"/>
          <w:iCs w:val="0"/>
          <w:color w:val="auto"/>
        </w:rPr>
      </w:pPr>
      <w:r w:rsidRPr="00D956A5">
        <w:rPr>
          <w:b w:val="0"/>
          <w:bCs w:val="0"/>
          <w:i w:val="0"/>
          <w:iCs w:val="0"/>
          <w:color w:val="auto"/>
        </w:rPr>
        <w:t>El objetivo de inyectar metanol en los sistemas de gas de instrumentos (según Anexo 3) es para</w:t>
      </w:r>
      <w:r>
        <w:rPr>
          <w:b w:val="0"/>
          <w:bCs w:val="0"/>
          <w:i w:val="0"/>
          <w:iCs w:val="0"/>
          <w:color w:val="auto"/>
        </w:rPr>
        <w:t xml:space="preserve"> </w:t>
      </w:r>
      <w:r w:rsidRPr="00D956A5">
        <w:rPr>
          <w:b w:val="0"/>
          <w:bCs w:val="0"/>
          <w:i w:val="0"/>
          <w:iCs w:val="0"/>
          <w:color w:val="auto"/>
        </w:rPr>
        <w:t xml:space="preserve">evitar el bloqueo del sistema por la formación de hidratos; en general </w:t>
      </w:r>
      <w:r>
        <w:rPr>
          <w:b w:val="0"/>
          <w:bCs w:val="0"/>
          <w:i w:val="0"/>
          <w:iCs w:val="0"/>
          <w:color w:val="auto"/>
        </w:rPr>
        <w:t>se tiene</w:t>
      </w:r>
      <w:r w:rsidRPr="00D956A5">
        <w:rPr>
          <w:b w:val="0"/>
          <w:bCs w:val="0"/>
          <w:i w:val="0"/>
          <w:iCs w:val="0"/>
          <w:color w:val="auto"/>
        </w:rPr>
        <w:t xml:space="preserve"> en las 3 plantas un Delta P de 1200 a 150 psi con un caudal de 9000 a 12000 m3/d</w:t>
      </w:r>
      <w:r>
        <w:rPr>
          <w:b w:val="0"/>
          <w:bCs w:val="0"/>
          <w:i w:val="0"/>
          <w:iCs w:val="0"/>
          <w:color w:val="auto"/>
        </w:rPr>
        <w:t>.</w:t>
      </w:r>
    </w:p>
    <w:p w14:paraId="0BE40403" w14:textId="77777777" w:rsidR="00C32730" w:rsidRDefault="00C32730" w:rsidP="00D95680">
      <w:pPr>
        <w:rPr>
          <w:rFonts w:ascii="Exo Black" w:hAnsi="Exo Black"/>
        </w:rPr>
      </w:pPr>
    </w:p>
    <w:p w14:paraId="6439E357" w14:textId="77777777" w:rsidR="00190110" w:rsidRPr="00D83FAA" w:rsidRDefault="00190110" w:rsidP="00190110">
      <w:pPr>
        <w:jc w:val="both"/>
        <w:rPr>
          <w:rFonts w:ascii="Exo" w:hAnsi="Exo"/>
          <w:color w:val="000000" w:themeColor="text1"/>
          <w:sz w:val="24"/>
          <w:szCs w:val="24"/>
        </w:rPr>
      </w:pPr>
      <w:r w:rsidRPr="00D83FAA">
        <w:rPr>
          <w:rFonts w:ascii="Exo" w:hAnsi="Exo"/>
          <w:color w:val="000000" w:themeColor="text1"/>
          <w:sz w:val="24"/>
          <w:szCs w:val="24"/>
        </w:rPr>
        <w:t>Se mencionan los productos a continuación.</w:t>
      </w:r>
    </w:p>
    <w:p w14:paraId="1BD35B0C" w14:textId="77777777" w:rsidR="00190110" w:rsidRPr="00D83FAA" w:rsidRDefault="00190110" w:rsidP="00190110">
      <w:pPr>
        <w:jc w:val="both"/>
        <w:rPr>
          <w:rFonts w:ascii="Exo" w:hAnsi="Exo"/>
          <w:color w:val="000000" w:themeColor="text1"/>
          <w:sz w:val="24"/>
          <w:szCs w:val="24"/>
        </w:rPr>
      </w:pPr>
    </w:p>
    <w:p w14:paraId="37CA1D05" w14:textId="60F3334A" w:rsidR="00A12CDD" w:rsidRPr="00A12CDD" w:rsidRDefault="00190110" w:rsidP="00A12CDD">
      <w:pPr>
        <w:numPr>
          <w:ilvl w:val="0"/>
          <w:numId w:val="25"/>
        </w:numPr>
        <w:jc w:val="both"/>
        <w:rPr>
          <w:rFonts w:ascii="Exo" w:hAnsi="Exo"/>
          <w:b/>
          <w:color w:val="000000" w:themeColor="text1"/>
          <w:sz w:val="24"/>
          <w:szCs w:val="24"/>
        </w:rPr>
      </w:pPr>
      <w:r w:rsidRPr="00D83FAA">
        <w:rPr>
          <w:rFonts w:ascii="Exo" w:hAnsi="Exo"/>
          <w:b/>
          <w:color w:val="000000" w:themeColor="text1"/>
          <w:sz w:val="24"/>
          <w:szCs w:val="24"/>
        </w:rPr>
        <w:t xml:space="preserve">SB14: </w:t>
      </w:r>
      <w:r w:rsidRPr="002A669B">
        <w:rPr>
          <w:rFonts w:ascii="Exo" w:hAnsi="Exo"/>
          <w:bCs/>
          <w:color w:val="000000" w:themeColor="text1"/>
          <w:sz w:val="24"/>
          <w:szCs w:val="24"/>
        </w:rPr>
        <w:t>F</w:t>
      </w:r>
      <w:r w:rsidRPr="00D83FAA">
        <w:rPr>
          <w:rFonts w:ascii="Exo" w:hAnsi="Exo"/>
          <w:color w:val="000000" w:themeColor="text1"/>
          <w:sz w:val="24"/>
          <w:szCs w:val="24"/>
        </w:rPr>
        <w:t>ormulado a base de metanol diseñado específicamente para la inhibición de termodinámica de hidratos de gas. Para el caso de tratamiento de ductos se puede utilizar en forma de inyección continua dependiendo esto del sistema.</w:t>
      </w:r>
      <w:r w:rsidR="00503C5C" w:rsidRPr="00503C5C">
        <w:rPr>
          <w:rFonts w:ascii="Exo" w:hAnsi="Exo"/>
          <w:color w:val="000000" w:themeColor="text1"/>
          <w:sz w:val="24"/>
          <w:szCs w:val="24"/>
        </w:rPr>
        <w:t xml:space="preserve"> </w:t>
      </w:r>
      <w:r w:rsidR="00503C5C" w:rsidRPr="001E3C51">
        <w:rPr>
          <w:rFonts w:ascii="Exo" w:hAnsi="Exo"/>
          <w:color w:val="000000" w:themeColor="text1"/>
          <w:sz w:val="24"/>
          <w:szCs w:val="24"/>
        </w:rPr>
        <w:t>El volumen de producto químico a emplear es función del grado de subenfriamiento que se desea alcanzar.</w:t>
      </w:r>
    </w:p>
    <w:p w14:paraId="1658980E" w14:textId="77777777" w:rsidR="00190110" w:rsidRPr="00D83FAA" w:rsidRDefault="00190110" w:rsidP="00190110">
      <w:pPr>
        <w:numPr>
          <w:ilvl w:val="0"/>
          <w:numId w:val="25"/>
        </w:numPr>
        <w:jc w:val="both"/>
        <w:rPr>
          <w:rFonts w:ascii="Exo" w:hAnsi="Exo"/>
          <w:b/>
          <w:color w:val="000000" w:themeColor="text1"/>
          <w:sz w:val="24"/>
          <w:szCs w:val="24"/>
        </w:rPr>
      </w:pPr>
      <w:r w:rsidRPr="00D83FAA">
        <w:rPr>
          <w:rFonts w:ascii="Exo" w:hAnsi="Exo"/>
          <w:b/>
          <w:color w:val="000000" w:themeColor="text1"/>
          <w:sz w:val="24"/>
          <w:szCs w:val="24"/>
        </w:rPr>
        <w:t xml:space="preserve">SB14: </w:t>
      </w:r>
      <w:r w:rsidRPr="002A669B">
        <w:rPr>
          <w:rFonts w:ascii="Exo" w:hAnsi="Exo"/>
          <w:bCs/>
          <w:color w:val="000000" w:themeColor="text1"/>
          <w:sz w:val="24"/>
          <w:szCs w:val="24"/>
        </w:rPr>
        <w:t>F</w:t>
      </w:r>
      <w:r w:rsidRPr="00D83FAA">
        <w:rPr>
          <w:rFonts w:ascii="Exo" w:hAnsi="Exo"/>
          <w:color w:val="000000" w:themeColor="text1"/>
          <w:sz w:val="24"/>
          <w:szCs w:val="24"/>
        </w:rPr>
        <w:t>ormulado a base de metanol diseñado específicamente para la inhibición de termodinámica de hidratos de gas. Para el caso de tratamiento de ductos se puede utilizar en forma de inyección continua dependiendo esto del sistema.</w:t>
      </w:r>
    </w:p>
    <w:p w14:paraId="4D8BBEB8" w14:textId="77777777" w:rsidR="00190110" w:rsidRPr="00D83FAA" w:rsidRDefault="00190110" w:rsidP="00190110">
      <w:pPr>
        <w:ind w:left="720"/>
        <w:jc w:val="both"/>
        <w:rPr>
          <w:rFonts w:ascii="Exo" w:hAnsi="Exo"/>
          <w:b/>
          <w:color w:val="000000" w:themeColor="text1"/>
          <w:sz w:val="24"/>
          <w:szCs w:val="24"/>
        </w:rPr>
      </w:pPr>
    </w:p>
    <w:p w14:paraId="05207FE0" w14:textId="77777777" w:rsidR="00190110" w:rsidRDefault="00190110" w:rsidP="00190110">
      <w:pPr>
        <w:jc w:val="both"/>
        <w:rPr>
          <w:rFonts w:ascii="Exo" w:hAnsi="Exo"/>
          <w:color w:val="000000" w:themeColor="text1"/>
          <w:sz w:val="24"/>
          <w:szCs w:val="24"/>
        </w:rPr>
      </w:pPr>
      <w:r w:rsidRPr="00D83FAA">
        <w:rPr>
          <w:rFonts w:ascii="Exo" w:hAnsi="Exo"/>
          <w:color w:val="000000" w:themeColor="text1"/>
          <w:sz w:val="24"/>
          <w:szCs w:val="24"/>
        </w:rPr>
        <w:t>La implementación de este producto suele reforzarse de manera estacional. Se define la dosis inicial en función del caudal de gas involucrado, las condiciones termodinámicas y el líquido presente. Sin embargo, dicha dosis debe ajustarse en campo en función de parámetros que no son posible contemplar en el cálculo teórico (como, por ejemplo, tortuosidad, cambios ambientales, etc.).</w:t>
      </w:r>
    </w:p>
    <w:p w14:paraId="0570EFE1" w14:textId="77777777" w:rsidR="001F27D9" w:rsidRDefault="001F27D9" w:rsidP="00190110">
      <w:pPr>
        <w:jc w:val="both"/>
        <w:rPr>
          <w:rFonts w:ascii="Exo" w:hAnsi="Exo"/>
          <w:color w:val="000000" w:themeColor="text1"/>
          <w:sz w:val="24"/>
          <w:szCs w:val="24"/>
        </w:rPr>
      </w:pPr>
    </w:p>
    <w:p w14:paraId="32242528" w14:textId="77777777" w:rsidR="00190110" w:rsidRDefault="00190110" w:rsidP="00D95680">
      <w:pPr>
        <w:rPr>
          <w:rFonts w:ascii="Exo Black" w:hAnsi="Exo Black"/>
        </w:rPr>
      </w:pPr>
    </w:p>
    <w:p w14:paraId="457A9B64" w14:textId="77777777" w:rsidR="00C32730" w:rsidRPr="00F9041C" w:rsidRDefault="00C32730" w:rsidP="00D95680">
      <w:pPr>
        <w:pStyle w:val="Estilo3"/>
        <w:ind w:left="0"/>
        <w:outlineLvl w:val="9"/>
        <w:rPr>
          <w:b w:val="0"/>
          <w:bCs w:val="0"/>
          <w:i w:val="0"/>
          <w:iCs w:val="0"/>
        </w:rPr>
      </w:pPr>
      <w:bookmarkStart w:id="56" w:name="_Toc132317041"/>
      <w:bookmarkStart w:id="57" w:name="_Toc132317223"/>
      <w:r w:rsidRPr="00F9041C">
        <w:rPr>
          <w:b w:val="0"/>
          <w:bCs w:val="0"/>
          <w:i w:val="0"/>
          <w:iCs w:val="0"/>
        </w:rPr>
        <w:t>ALTERNATIVA DE TRATAMIENTO QUÍMICO MICROENCAPSULADO</w:t>
      </w:r>
      <w:bookmarkEnd w:id="56"/>
      <w:bookmarkEnd w:id="57"/>
    </w:p>
    <w:p w14:paraId="4B6A8285" w14:textId="77777777" w:rsidR="00C32730" w:rsidRDefault="00C32730" w:rsidP="00D95680">
      <w:pPr>
        <w:pStyle w:val="Estilo3"/>
        <w:ind w:left="0"/>
        <w:outlineLvl w:val="9"/>
        <w:rPr>
          <w:b w:val="0"/>
          <w:bCs w:val="0"/>
          <w:i w:val="0"/>
          <w:iCs w:val="0"/>
          <w:color w:val="auto"/>
        </w:rPr>
      </w:pPr>
      <w:r w:rsidRPr="008E7AB2">
        <w:rPr>
          <w:b w:val="0"/>
          <w:bCs w:val="0"/>
          <w:i w:val="0"/>
          <w:iCs w:val="0"/>
          <w:color w:val="auto"/>
        </w:rPr>
        <w:t>PECOM</w:t>
      </w:r>
      <w:r>
        <w:rPr>
          <w:b w:val="0"/>
          <w:bCs w:val="0"/>
          <w:i w:val="0"/>
          <w:iCs w:val="0"/>
          <w:color w:val="auto"/>
        </w:rPr>
        <w:t xml:space="preserve"> comercializa productos microencapsulados de inhibidor de corrosión e incrustación, con posible incorporación de otros tratamientos químicos como inhibidor de parafinas y biocida. Los productos se presentan en presentación de slurry en tambores de 200L.</w:t>
      </w:r>
    </w:p>
    <w:p w14:paraId="501DFAA9" w14:textId="77777777" w:rsidR="00C32730" w:rsidRPr="008E7AB2" w:rsidRDefault="00C32730" w:rsidP="00D95680">
      <w:pPr>
        <w:pStyle w:val="Estilo3"/>
        <w:ind w:left="63"/>
        <w:outlineLvl w:val="9"/>
        <w:rPr>
          <w:b w:val="0"/>
          <w:bCs w:val="0"/>
          <w:i w:val="0"/>
          <w:iCs w:val="0"/>
          <w:color w:val="auto"/>
        </w:rPr>
      </w:pPr>
    </w:p>
    <w:p w14:paraId="29261723" w14:textId="77777777" w:rsidR="00C32730" w:rsidRPr="000763EE" w:rsidRDefault="00C32730" w:rsidP="00D95680">
      <w:pPr>
        <w:autoSpaceDE w:val="0"/>
        <w:autoSpaceDN w:val="0"/>
        <w:adjustRightInd w:val="0"/>
        <w:jc w:val="both"/>
        <w:rPr>
          <w:rFonts w:ascii="Exo" w:hAnsi="Exo" w:cs="Exo"/>
          <w:color w:val="000000"/>
          <w:sz w:val="24"/>
          <w:szCs w:val="24"/>
        </w:rPr>
      </w:pPr>
      <w:r w:rsidRPr="000763EE">
        <w:rPr>
          <w:rFonts w:ascii="Exo" w:hAnsi="Exo" w:cs="Exo"/>
          <w:color w:val="000000"/>
          <w:sz w:val="24"/>
          <w:szCs w:val="24"/>
        </w:rPr>
        <w:t xml:space="preserve">Los productos químicos presentados en microcápsulas son una tecnología innovadora que presentan ventajas respecto a los tratamientos convencionales, estas son: </w:t>
      </w:r>
    </w:p>
    <w:p w14:paraId="35526937" w14:textId="77777777" w:rsidR="00C32730" w:rsidRPr="000763EE" w:rsidRDefault="00C32730" w:rsidP="00D95680">
      <w:pPr>
        <w:autoSpaceDE w:val="0"/>
        <w:autoSpaceDN w:val="0"/>
        <w:adjustRightInd w:val="0"/>
        <w:jc w:val="both"/>
        <w:rPr>
          <w:rFonts w:ascii="Exo" w:hAnsi="Exo" w:cs="Exo"/>
          <w:color w:val="000000"/>
          <w:sz w:val="24"/>
          <w:szCs w:val="24"/>
        </w:rPr>
      </w:pPr>
    </w:p>
    <w:p w14:paraId="359B321B" w14:textId="77777777" w:rsidR="00C32730" w:rsidRPr="000763EE" w:rsidRDefault="00C32730" w:rsidP="00D95680">
      <w:pPr>
        <w:pStyle w:val="Prrafodelista"/>
        <w:numPr>
          <w:ilvl w:val="0"/>
          <w:numId w:val="25"/>
        </w:numPr>
        <w:autoSpaceDE w:val="0"/>
        <w:autoSpaceDN w:val="0"/>
        <w:adjustRightInd w:val="0"/>
        <w:spacing w:after="0"/>
        <w:jc w:val="both"/>
        <w:rPr>
          <w:rFonts w:ascii="Exo" w:hAnsi="Exo" w:cs="Exo"/>
          <w:color w:val="000000"/>
          <w:sz w:val="24"/>
          <w:szCs w:val="24"/>
        </w:rPr>
      </w:pPr>
      <w:r w:rsidRPr="000763EE">
        <w:rPr>
          <w:rFonts w:ascii="Exo" w:hAnsi="Exo" w:cs="Exo"/>
          <w:color w:val="000000"/>
          <w:sz w:val="24"/>
          <w:szCs w:val="24"/>
        </w:rPr>
        <w:t xml:space="preserve">Se realiza una única aplicación y se extiende por un período prolongado. </w:t>
      </w:r>
    </w:p>
    <w:p w14:paraId="1DDE0875" w14:textId="77777777" w:rsidR="00C32730" w:rsidRPr="000763EE" w:rsidRDefault="00C32730" w:rsidP="00D95680">
      <w:pPr>
        <w:pStyle w:val="Prrafodelista"/>
        <w:numPr>
          <w:ilvl w:val="0"/>
          <w:numId w:val="25"/>
        </w:numPr>
        <w:autoSpaceDE w:val="0"/>
        <w:autoSpaceDN w:val="0"/>
        <w:adjustRightInd w:val="0"/>
        <w:spacing w:after="0"/>
        <w:jc w:val="both"/>
        <w:rPr>
          <w:rFonts w:ascii="Exo" w:hAnsi="Exo" w:cs="Exo"/>
          <w:color w:val="000000"/>
          <w:sz w:val="24"/>
          <w:szCs w:val="24"/>
        </w:rPr>
      </w:pPr>
      <w:r w:rsidRPr="000763EE">
        <w:rPr>
          <w:rFonts w:ascii="Exo" w:hAnsi="Exo" w:cs="Exo"/>
          <w:color w:val="000000"/>
          <w:sz w:val="24"/>
          <w:szCs w:val="24"/>
        </w:rPr>
        <w:t>No requiere control ni mantenimiento de bomba dosificadora.</w:t>
      </w:r>
    </w:p>
    <w:p w14:paraId="69F73164" w14:textId="77777777" w:rsidR="00C32730" w:rsidRPr="000763EE" w:rsidRDefault="00C32730" w:rsidP="00D95680">
      <w:pPr>
        <w:pStyle w:val="Prrafodelista"/>
        <w:numPr>
          <w:ilvl w:val="0"/>
          <w:numId w:val="25"/>
        </w:numPr>
        <w:autoSpaceDE w:val="0"/>
        <w:autoSpaceDN w:val="0"/>
        <w:adjustRightInd w:val="0"/>
        <w:spacing w:after="0"/>
        <w:jc w:val="both"/>
        <w:rPr>
          <w:rFonts w:ascii="Exo" w:hAnsi="Exo" w:cs="Exo"/>
          <w:color w:val="000000"/>
          <w:sz w:val="24"/>
          <w:szCs w:val="24"/>
        </w:rPr>
      </w:pPr>
      <w:r w:rsidRPr="000763EE">
        <w:rPr>
          <w:rFonts w:ascii="Exo" w:hAnsi="Exo" w:cs="Exo"/>
          <w:color w:val="000000"/>
          <w:sz w:val="24"/>
          <w:szCs w:val="24"/>
        </w:rPr>
        <w:t>No requiere la logística de reposición de producto químico en contenedores de superficie.</w:t>
      </w:r>
    </w:p>
    <w:p w14:paraId="4B2EAEB5" w14:textId="77777777" w:rsidR="00C32730" w:rsidRPr="000763EE" w:rsidRDefault="00C32730" w:rsidP="00D95680">
      <w:pPr>
        <w:pStyle w:val="Prrafodelista"/>
        <w:numPr>
          <w:ilvl w:val="0"/>
          <w:numId w:val="25"/>
        </w:numPr>
        <w:autoSpaceDE w:val="0"/>
        <w:autoSpaceDN w:val="0"/>
        <w:adjustRightInd w:val="0"/>
        <w:spacing w:after="0"/>
        <w:jc w:val="both"/>
        <w:rPr>
          <w:rFonts w:ascii="Exo" w:hAnsi="Exo" w:cs="Exo"/>
          <w:color w:val="000000"/>
          <w:sz w:val="24"/>
          <w:szCs w:val="24"/>
        </w:rPr>
      </w:pPr>
      <w:r w:rsidRPr="000763EE">
        <w:rPr>
          <w:rFonts w:ascii="Exo" w:hAnsi="Exo" w:cs="Exo"/>
          <w:color w:val="000000"/>
          <w:sz w:val="24"/>
          <w:szCs w:val="24"/>
        </w:rPr>
        <w:t>Protege los materiales desde el fondo de pozo.</w:t>
      </w:r>
    </w:p>
    <w:p w14:paraId="58F12660" w14:textId="77777777" w:rsidR="00C32730" w:rsidRPr="000763EE" w:rsidRDefault="00C32730" w:rsidP="00D95680">
      <w:pPr>
        <w:pStyle w:val="Prrafodelista"/>
        <w:numPr>
          <w:ilvl w:val="0"/>
          <w:numId w:val="25"/>
        </w:numPr>
        <w:autoSpaceDE w:val="0"/>
        <w:autoSpaceDN w:val="0"/>
        <w:adjustRightInd w:val="0"/>
        <w:spacing w:after="0"/>
        <w:jc w:val="both"/>
        <w:rPr>
          <w:rFonts w:ascii="Exo" w:hAnsi="Exo" w:cs="Exo"/>
          <w:color w:val="000000"/>
          <w:sz w:val="24"/>
          <w:szCs w:val="24"/>
        </w:rPr>
      </w:pPr>
      <w:r w:rsidRPr="000763EE">
        <w:rPr>
          <w:rFonts w:ascii="Exo" w:hAnsi="Exo" w:cs="Exo"/>
          <w:color w:val="000000"/>
          <w:sz w:val="24"/>
          <w:szCs w:val="24"/>
        </w:rPr>
        <w:t>Es un producto sólido, por lo que no existe riesgo de derrame.</w:t>
      </w:r>
    </w:p>
    <w:p w14:paraId="365A1BCC" w14:textId="77777777" w:rsidR="00C32730" w:rsidRPr="000763EE" w:rsidRDefault="00C32730" w:rsidP="00D95680">
      <w:pPr>
        <w:autoSpaceDE w:val="0"/>
        <w:autoSpaceDN w:val="0"/>
        <w:adjustRightInd w:val="0"/>
        <w:jc w:val="both"/>
        <w:rPr>
          <w:rFonts w:ascii="Exo" w:hAnsi="Exo" w:cs="Exo"/>
          <w:color w:val="000000"/>
          <w:sz w:val="24"/>
          <w:szCs w:val="24"/>
        </w:rPr>
      </w:pPr>
    </w:p>
    <w:p w14:paraId="39E942AB" w14:textId="77777777" w:rsidR="00C32730" w:rsidRPr="000763EE" w:rsidRDefault="00C32730" w:rsidP="00D95680">
      <w:pPr>
        <w:pStyle w:val="Estilo3"/>
        <w:ind w:left="63"/>
        <w:outlineLvl w:val="9"/>
        <w:rPr>
          <w:rFonts w:cs="Exo"/>
          <w:b w:val="0"/>
          <w:bCs w:val="0"/>
          <w:i w:val="0"/>
          <w:iCs w:val="0"/>
          <w:color w:val="000000"/>
        </w:rPr>
      </w:pPr>
      <w:r w:rsidRPr="000763EE">
        <w:rPr>
          <w:rFonts w:cs="Exo"/>
          <w:b w:val="0"/>
          <w:bCs w:val="0"/>
          <w:i w:val="0"/>
          <w:iCs w:val="0"/>
          <w:color w:val="000000"/>
        </w:rPr>
        <w:t>Las microencapsulas se alojan en el rathole o cámara del pozo, brindando una protección desde el momento que el agua de producción ingresa por el punzado</w:t>
      </w:r>
    </w:p>
    <w:p w14:paraId="44AF60A1" w14:textId="77777777" w:rsidR="00C32730" w:rsidRDefault="00C32730" w:rsidP="00D95680">
      <w:pPr>
        <w:pStyle w:val="Estilo3"/>
        <w:ind w:left="63"/>
        <w:outlineLvl w:val="9"/>
        <w:rPr>
          <w:rFonts w:ascii="Exo Black" w:hAnsi="Exo Black"/>
          <w:b w:val="0"/>
          <w:bCs w:val="0"/>
          <w:i w:val="0"/>
          <w:iCs w:val="0"/>
        </w:rPr>
      </w:pPr>
    </w:p>
    <w:p w14:paraId="171AD768" w14:textId="77777777" w:rsidR="00C32730" w:rsidRDefault="00C32730" w:rsidP="00D95680">
      <w:pPr>
        <w:pStyle w:val="Estilo3"/>
        <w:ind w:left="63"/>
        <w:outlineLvl w:val="9"/>
        <w:rPr>
          <w:b w:val="0"/>
          <w:bCs w:val="0"/>
          <w:i w:val="0"/>
          <w:iCs w:val="0"/>
          <w:color w:val="auto"/>
        </w:rPr>
      </w:pPr>
      <w:r w:rsidRPr="00934FC8">
        <w:rPr>
          <w:b w:val="0"/>
          <w:bCs w:val="0"/>
          <w:i w:val="0"/>
          <w:iCs w:val="0"/>
          <w:color w:val="auto"/>
        </w:rPr>
        <w:t>El mecanismo de dosificación consiste en la difusión continua y prolongada del activo alojado en las microcápsulas hacia el medio circundante, producto del gradiente de concentración del inhibidor dentro y fuera de la matriz soporte. Este proceso se conoce como desorción y se ilustra en la Figura 2. El caudal de producción, temperatura, PH y la salinidad del pozo determinaran la cantidad de producto liberado o ratio de desorción.</w:t>
      </w:r>
    </w:p>
    <w:p w14:paraId="7BC67F3A" w14:textId="77777777" w:rsidR="00C32730" w:rsidRPr="00934FC8" w:rsidRDefault="00C32730" w:rsidP="00D95680">
      <w:pPr>
        <w:pStyle w:val="Estilo3"/>
        <w:ind w:left="63"/>
        <w:outlineLvl w:val="9"/>
        <w:rPr>
          <w:rFonts w:ascii="Exo Black" w:hAnsi="Exo Black"/>
          <w:b w:val="0"/>
          <w:bCs w:val="0"/>
          <w:i w:val="0"/>
          <w:iCs w:val="0"/>
          <w:color w:val="auto"/>
        </w:rPr>
      </w:pPr>
    </w:p>
    <w:p w14:paraId="090BDB18" w14:textId="77777777" w:rsidR="00C32730" w:rsidRDefault="00C32730" w:rsidP="00D95680">
      <w:pPr>
        <w:pStyle w:val="Estilo3"/>
        <w:ind w:left="63"/>
        <w:jc w:val="center"/>
        <w:outlineLvl w:val="9"/>
        <w:rPr>
          <w:rFonts w:ascii="Exo Black" w:hAnsi="Exo Black"/>
          <w:b w:val="0"/>
          <w:bCs w:val="0"/>
          <w:i w:val="0"/>
          <w:iCs w:val="0"/>
        </w:rPr>
      </w:pPr>
      <w:r w:rsidRPr="00934FC8">
        <w:rPr>
          <w:rFonts w:ascii="Exo Black" w:hAnsi="Exo Black"/>
          <w:b w:val="0"/>
          <w:bCs w:val="0"/>
          <w:i w:val="0"/>
          <w:iCs w:val="0"/>
          <w:noProof/>
        </w:rPr>
        <w:drawing>
          <wp:inline distT="0" distB="0" distL="0" distR="0" wp14:anchorId="0BFE76F4" wp14:editId="58AACC25">
            <wp:extent cx="5108534" cy="2124075"/>
            <wp:effectExtent l="0" t="0" r="0" b="0"/>
            <wp:docPr id="2126855923" name="Imagen 21268559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55923" name="Imagen 1" descr="Diagrama&#10;&#10;Descripción generada automáticamente"/>
                    <pic:cNvPicPr/>
                  </pic:nvPicPr>
                  <pic:blipFill>
                    <a:blip r:embed="rId43"/>
                    <a:stretch>
                      <a:fillRect/>
                    </a:stretch>
                  </pic:blipFill>
                  <pic:spPr>
                    <a:xfrm>
                      <a:off x="0" y="0"/>
                      <a:ext cx="5134711" cy="2134959"/>
                    </a:xfrm>
                    <a:prstGeom prst="rect">
                      <a:avLst/>
                    </a:prstGeom>
                  </pic:spPr>
                </pic:pic>
              </a:graphicData>
            </a:graphic>
          </wp:inline>
        </w:drawing>
      </w:r>
    </w:p>
    <w:p w14:paraId="26E0E77C" w14:textId="77777777" w:rsidR="00C32730" w:rsidRPr="00934FC8" w:rsidRDefault="00C32730" w:rsidP="00D95680">
      <w:pPr>
        <w:pStyle w:val="Descripcin"/>
        <w:jc w:val="center"/>
        <w:rPr>
          <w:rFonts w:ascii="Exo" w:hAnsi="Exo"/>
          <w:b w:val="0"/>
          <w:bCs w:val="0"/>
          <w:i/>
          <w:iCs/>
        </w:rPr>
      </w:pPr>
      <w:r w:rsidRPr="00934FC8">
        <w:rPr>
          <w:rFonts w:ascii="Exo" w:hAnsi="Exo"/>
          <w:b w:val="0"/>
          <w:bCs w:val="0"/>
        </w:rPr>
        <w:t xml:space="preserve">Figura </w:t>
      </w:r>
      <w:r w:rsidRPr="00934FC8">
        <w:rPr>
          <w:rFonts w:ascii="Exo" w:hAnsi="Exo"/>
          <w:b w:val="0"/>
          <w:bCs w:val="0"/>
        </w:rPr>
        <w:fldChar w:fldCharType="begin"/>
      </w:r>
      <w:r w:rsidRPr="00934FC8">
        <w:rPr>
          <w:rFonts w:ascii="Exo" w:hAnsi="Exo"/>
          <w:b w:val="0"/>
          <w:bCs w:val="0"/>
        </w:rPr>
        <w:instrText xml:space="preserve"> SEQ Figura \* ARABIC </w:instrText>
      </w:r>
      <w:r w:rsidRPr="00934FC8">
        <w:rPr>
          <w:rFonts w:ascii="Exo" w:hAnsi="Exo"/>
          <w:b w:val="0"/>
          <w:bCs w:val="0"/>
        </w:rPr>
        <w:fldChar w:fldCharType="separate"/>
      </w:r>
      <w:r w:rsidRPr="00934FC8">
        <w:rPr>
          <w:rFonts w:ascii="Exo" w:hAnsi="Exo"/>
          <w:b w:val="0"/>
          <w:bCs w:val="0"/>
          <w:noProof/>
        </w:rPr>
        <w:t>8</w:t>
      </w:r>
      <w:r w:rsidRPr="00934FC8">
        <w:rPr>
          <w:rFonts w:ascii="Exo" w:hAnsi="Exo"/>
          <w:b w:val="0"/>
          <w:bCs w:val="0"/>
        </w:rPr>
        <w:fldChar w:fldCharType="end"/>
      </w:r>
      <w:r w:rsidRPr="00934FC8">
        <w:rPr>
          <w:rFonts w:ascii="Exo" w:hAnsi="Exo"/>
          <w:b w:val="0"/>
          <w:bCs w:val="0"/>
        </w:rPr>
        <w:t>. Desorción de activo microencapsulado</w:t>
      </w:r>
    </w:p>
    <w:p w14:paraId="468EB237" w14:textId="77777777" w:rsidR="00C32730" w:rsidRPr="004A6CCE" w:rsidRDefault="00C32730" w:rsidP="00975FB1">
      <w:pPr>
        <w:pStyle w:val="Encabezado"/>
        <w:tabs>
          <w:tab w:val="clear" w:pos="4252"/>
          <w:tab w:val="clear" w:pos="8504"/>
        </w:tabs>
        <w:jc w:val="both"/>
        <w:rPr>
          <w:rFonts w:ascii="Exo" w:hAnsi="Exo" w:cs="Arial"/>
          <w:sz w:val="24"/>
          <w:szCs w:val="24"/>
        </w:rPr>
      </w:pPr>
    </w:p>
    <w:p w14:paraId="4757A729" w14:textId="77777777" w:rsidR="00B367EE" w:rsidRDefault="00B367EE" w:rsidP="00B367EE">
      <w:pPr>
        <w:pStyle w:val="Ttulo1"/>
        <w:spacing w:after="120"/>
        <w:rPr>
          <w:rFonts w:ascii="Exo Black" w:hAnsi="Exo Black"/>
          <w:b/>
          <w:color w:val="20335A"/>
          <w:sz w:val="32"/>
          <w:szCs w:val="32"/>
        </w:rPr>
      </w:pPr>
      <w:bookmarkStart w:id="58" w:name="_Toc136338328"/>
      <w:r>
        <w:rPr>
          <w:rFonts w:ascii="Exo Black" w:hAnsi="Exo Black"/>
          <w:b/>
          <w:color w:val="20335A"/>
          <w:sz w:val="32"/>
          <w:szCs w:val="32"/>
        </w:rPr>
        <w:t>7. DESCRIPCIÓN DE SERVICIO</w:t>
      </w:r>
      <w:bookmarkEnd w:id="58"/>
      <w:r>
        <w:rPr>
          <w:rFonts w:ascii="Exo Black" w:hAnsi="Exo Black"/>
          <w:b/>
          <w:color w:val="20335A"/>
          <w:sz w:val="32"/>
          <w:szCs w:val="32"/>
        </w:rPr>
        <w:t xml:space="preserve"> </w:t>
      </w:r>
    </w:p>
    <w:p w14:paraId="694C8EE4" w14:textId="3807269F" w:rsidR="005F5A9B" w:rsidRPr="00B50293" w:rsidRDefault="00B367EE" w:rsidP="005F5A9B">
      <w:pPr>
        <w:pStyle w:val="Encabezado"/>
        <w:tabs>
          <w:tab w:val="clear" w:pos="4252"/>
          <w:tab w:val="clear" w:pos="8504"/>
        </w:tabs>
        <w:jc w:val="both"/>
        <w:outlineLvl w:val="0"/>
        <w:rPr>
          <w:rFonts w:ascii="Exo" w:hAnsi="Exo" w:cs="Arial"/>
          <w:b/>
          <w:color w:val="002060"/>
          <w:sz w:val="28"/>
          <w:szCs w:val="28"/>
        </w:rPr>
      </w:pPr>
      <w:r w:rsidRPr="00B50293">
        <w:rPr>
          <w:rFonts w:ascii="Exo Black" w:hAnsi="Exo Black"/>
          <w:b/>
          <w:color w:val="20335A"/>
          <w:sz w:val="22"/>
          <w:szCs w:val="40"/>
        </w:rPr>
        <w:t xml:space="preserve"> </w:t>
      </w:r>
      <w:bookmarkStart w:id="59" w:name="_Toc136338329"/>
      <w:r w:rsidR="005F5A9B" w:rsidRPr="00B50293">
        <w:rPr>
          <w:rFonts w:ascii="Exo" w:hAnsi="Exo" w:cs="Arial"/>
          <w:b/>
          <w:color w:val="002060"/>
          <w:sz w:val="28"/>
          <w:szCs w:val="28"/>
        </w:rPr>
        <w:t>7.1. Organigrama y encuadre gremial</w:t>
      </w:r>
      <w:bookmarkEnd w:id="59"/>
    </w:p>
    <w:p w14:paraId="3912A396" w14:textId="77777777" w:rsidR="005F5A9B" w:rsidRDefault="005F5A9B" w:rsidP="005F5A9B">
      <w:pPr>
        <w:pStyle w:val="Encabezado"/>
        <w:tabs>
          <w:tab w:val="clear" w:pos="4252"/>
          <w:tab w:val="clear" w:pos="8504"/>
        </w:tabs>
        <w:jc w:val="both"/>
        <w:outlineLvl w:val="0"/>
        <w:rPr>
          <w:rFonts w:ascii="Exo" w:hAnsi="Exo" w:cs="Arial"/>
          <w:b/>
          <w:bCs/>
          <w:color w:val="002060"/>
          <w:sz w:val="24"/>
          <w:szCs w:val="24"/>
        </w:rPr>
      </w:pPr>
    </w:p>
    <w:p w14:paraId="1B1A7468" w14:textId="77777777" w:rsidR="005F5A9B" w:rsidRDefault="005F5A9B" w:rsidP="005F5A9B">
      <w:pPr>
        <w:jc w:val="both"/>
        <w:rPr>
          <w:rFonts w:ascii="Exo" w:hAnsi="Exo" w:cs="Arial"/>
          <w:color w:val="000000" w:themeColor="text1"/>
          <w:sz w:val="24"/>
          <w:szCs w:val="24"/>
        </w:rPr>
      </w:pPr>
      <w:r w:rsidRPr="00283D9E">
        <w:rPr>
          <w:rFonts w:ascii="Exo" w:hAnsi="Exo" w:cs="Arial"/>
          <w:color w:val="000000" w:themeColor="text1"/>
          <w:sz w:val="24"/>
          <w:szCs w:val="24"/>
        </w:rPr>
        <w:t>La gestión del servicio está coordinada por un área Operativa y una de Ingeniería. El área operativa está representada por la línea: jefe de Servicio</w:t>
      </w:r>
      <w:r>
        <w:rPr>
          <w:rFonts w:ascii="Exo" w:hAnsi="Exo" w:cs="Arial"/>
          <w:color w:val="000000" w:themeColor="text1"/>
          <w:sz w:val="24"/>
          <w:szCs w:val="24"/>
        </w:rPr>
        <w:t xml:space="preserve"> o representante Técnico</w:t>
      </w:r>
      <w:r w:rsidRPr="00283D9E">
        <w:rPr>
          <w:rFonts w:ascii="Exo" w:hAnsi="Exo" w:cs="Arial"/>
          <w:color w:val="000000" w:themeColor="text1"/>
          <w:sz w:val="24"/>
          <w:szCs w:val="24"/>
        </w:rPr>
        <w:t xml:space="preserve"> y Supervisor, siendo su principal rol el ejecutar y controlar el conjunto de operaciones que requiere la aplicación de los tratamientos químicos.  </w:t>
      </w:r>
    </w:p>
    <w:p w14:paraId="60F0751F" w14:textId="77777777" w:rsidR="005F5A9B" w:rsidRPr="00283D9E" w:rsidRDefault="005F5A9B" w:rsidP="005F5A9B">
      <w:pPr>
        <w:jc w:val="both"/>
        <w:rPr>
          <w:rFonts w:ascii="Exo" w:hAnsi="Exo" w:cs="Arial"/>
          <w:color w:val="000000" w:themeColor="text1"/>
          <w:sz w:val="24"/>
          <w:szCs w:val="24"/>
        </w:rPr>
      </w:pPr>
    </w:p>
    <w:p w14:paraId="03CA2113" w14:textId="77777777" w:rsidR="005F5A9B" w:rsidRDefault="005F5A9B" w:rsidP="005F5A9B">
      <w:pPr>
        <w:jc w:val="both"/>
        <w:rPr>
          <w:rFonts w:ascii="Exo" w:hAnsi="Exo" w:cs="Arial"/>
          <w:color w:val="000000" w:themeColor="text1"/>
          <w:sz w:val="24"/>
          <w:szCs w:val="24"/>
        </w:rPr>
      </w:pPr>
      <w:r w:rsidRPr="00283D9E">
        <w:rPr>
          <w:rFonts w:ascii="Exo" w:hAnsi="Exo" w:cs="Arial"/>
          <w:color w:val="000000" w:themeColor="text1"/>
          <w:sz w:val="24"/>
          <w:szCs w:val="24"/>
        </w:rPr>
        <w:lastRenderedPageBreak/>
        <w:t>El Soporte de Ingeniería está constituido por profesionales, instruidos por PECOM, quienes están específicamente enfocados en la asistencia y gestión técnica del servicio. Adicionalmente, el laboratorio de Investigación y Desarrollo de ingeniería radicados en Buenos Aires.</w:t>
      </w:r>
    </w:p>
    <w:p w14:paraId="7C637E36" w14:textId="77777777" w:rsidR="005F5A9B" w:rsidRPr="00283D9E" w:rsidRDefault="005F5A9B" w:rsidP="005F5A9B">
      <w:pPr>
        <w:jc w:val="both"/>
        <w:rPr>
          <w:rFonts w:ascii="Exo" w:hAnsi="Exo" w:cs="Arial"/>
          <w:color w:val="000000" w:themeColor="text1"/>
          <w:sz w:val="24"/>
          <w:szCs w:val="24"/>
        </w:rPr>
      </w:pPr>
    </w:p>
    <w:p w14:paraId="0FEDD32F" w14:textId="77777777" w:rsidR="005F5A9B" w:rsidRPr="008022BB" w:rsidRDefault="005F5A9B" w:rsidP="005F5A9B">
      <w:pPr>
        <w:jc w:val="both"/>
        <w:rPr>
          <w:rFonts w:ascii="Exo" w:hAnsi="Exo" w:cs="Arial"/>
          <w:color w:val="000000" w:themeColor="text1"/>
          <w:sz w:val="24"/>
          <w:szCs w:val="24"/>
        </w:rPr>
      </w:pPr>
      <w:r w:rsidRPr="008022BB">
        <w:rPr>
          <w:rFonts w:ascii="Exo" w:hAnsi="Exo" w:cs="Arial"/>
          <w:color w:val="000000" w:themeColor="text1"/>
          <w:sz w:val="24"/>
          <w:szCs w:val="24"/>
        </w:rPr>
        <w:t>Este equipo de profesionales trabajará en conjunto a los efectos de asistir no sólo en la resolución de situaciones técnicas corrientes, sino también en aquellas relevantes, recurrentes, compartidas o complejas, que requieran un análisis de mayor profundidad, teniendo como premisa fundamental la búsqueda de la mejor alternativa Técnico-Económica.</w:t>
      </w:r>
    </w:p>
    <w:p w14:paraId="31CB6567" w14:textId="77777777" w:rsidR="005F5A9B" w:rsidRDefault="005F5A9B" w:rsidP="005F5A9B">
      <w:pPr>
        <w:jc w:val="both"/>
        <w:rPr>
          <w:rFonts w:ascii="Exo" w:hAnsi="Exo" w:cs="Arial"/>
          <w:color w:val="000000" w:themeColor="text1"/>
          <w:sz w:val="24"/>
          <w:szCs w:val="24"/>
        </w:rPr>
      </w:pPr>
    </w:p>
    <w:p w14:paraId="62FDE427" w14:textId="77777777" w:rsidR="005F5A9B" w:rsidRDefault="005F5A9B" w:rsidP="005F5A9B">
      <w:pPr>
        <w:jc w:val="both"/>
        <w:rPr>
          <w:rFonts w:ascii="Exo" w:hAnsi="Exo" w:cs="Arial"/>
          <w:color w:val="000000" w:themeColor="text1"/>
          <w:sz w:val="24"/>
          <w:szCs w:val="24"/>
        </w:rPr>
      </w:pPr>
      <w:r w:rsidRPr="008022BB">
        <w:rPr>
          <w:rFonts w:ascii="Exo" w:hAnsi="Exo" w:cs="Arial"/>
          <w:color w:val="000000" w:themeColor="text1"/>
          <w:sz w:val="24"/>
          <w:szCs w:val="24"/>
        </w:rPr>
        <w:t xml:space="preserve">En cuanto a las operaciones se cuenta con una cuadrilla de personal capacitado, calificado y certificado para el cumplimiento de las tareas como recorrido especial para control de dosis de los tratamientos, mantenimiento de skids, reposición, entre otras. </w:t>
      </w:r>
    </w:p>
    <w:p w14:paraId="41268DCD" w14:textId="77777777" w:rsidR="005F5A9B" w:rsidRDefault="005F5A9B" w:rsidP="005F5A9B">
      <w:pPr>
        <w:jc w:val="both"/>
        <w:rPr>
          <w:rFonts w:ascii="Exo" w:hAnsi="Exo" w:cs="Arial"/>
          <w:color w:val="000000" w:themeColor="text1"/>
          <w:sz w:val="24"/>
          <w:szCs w:val="24"/>
        </w:rPr>
      </w:pPr>
    </w:p>
    <w:p w14:paraId="7F1ABEF2" w14:textId="3255BB3D" w:rsidR="005F5A9B" w:rsidRDefault="005F5A9B" w:rsidP="005F5A9B">
      <w:pPr>
        <w:jc w:val="both"/>
        <w:rPr>
          <w:rFonts w:ascii="Exo" w:hAnsi="Exo" w:cs="Arial"/>
          <w:color w:val="000000" w:themeColor="text1"/>
          <w:sz w:val="24"/>
          <w:szCs w:val="24"/>
        </w:rPr>
      </w:pPr>
      <w:r w:rsidRPr="008022BB">
        <w:rPr>
          <w:rFonts w:ascii="Exo" w:hAnsi="Exo" w:cs="Arial"/>
          <w:color w:val="000000" w:themeColor="text1"/>
          <w:sz w:val="24"/>
          <w:szCs w:val="24"/>
        </w:rPr>
        <w:t>Se presenta a continuación el organigrama del personal afectado al servicio:</w:t>
      </w:r>
    </w:p>
    <w:p w14:paraId="401C4313" w14:textId="77777777" w:rsidR="005F5A9B" w:rsidRPr="008022BB" w:rsidRDefault="005F5A9B" w:rsidP="005F5A9B">
      <w:pPr>
        <w:jc w:val="both"/>
        <w:rPr>
          <w:rFonts w:ascii="Exo" w:hAnsi="Exo" w:cs="Arial"/>
          <w:color w:val="000000" w:themeColor="text1"/>
          <w:sz w:val="24"/>
          <w:szCs w:val="24"/>
        </w:rPr>
      </w:pPr>
    </w:p>
    <w:p w14:paraId="1745FECE" w14:textId="77777777" w:rsidR="005F5A9B" w:rsidRPr="002565F8" w:rsidRDefault="005F5A9B" w:rsidP="005F5A9B">
      <w:pPr>
        <w:keepNext/>
        <w:jc w:val="center"/>
        <w:rPr>
          <w:rFonts w:cs="Arial"/>
          <w:color w:val="000000" w:themeColor="text1"/>
        </w:rPr>
      </w:pPr>
      <w:r>
        <w:rPr>
          <w:rFonts w:cs="Arial"/>
          <w:noProof/>
          <w:color w:val="000000" w:themeColor="text1"/>
        </w:rPr>
        <w:drawing>
          <wp:inline distT="0" distB="0" distL="0" distR="0" wp14:anchorId="5FB650FD" wp14:editId="2E633C04">
            <wp:extent cx="4594751" cy="2476500"/>
            <wp:effectExtent l="0" t="0" r="0" b="0"/>
            <wp:docPr id="11" name="Imagen 1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que contiene Texto&#10;&#10;Descripción generada automáticamente"/>
                    <pic:cNvPicPr>
                      <a:picLocks noChangeAspect="1" noChangeArrowheads="1"/>
                    </pic:cNvPicPr>
                  </pic:nvPicPr>
                  <pic:blipFill>
                    <a:blip r:embed="rId44" cstate="print">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626645" cy="2493690"/>
                    </a:xfrm>
                    <a:prstGeom prst="rect">
                      <a:avLst/>
                    </a:prstGeom>
                    <a:noFill/>
                  </pic:spPr>
                </pic:pic>
              </a:graphicData>
            </a:graphic>
          </wp:inline>
        </w:drawing>
      </w:r>
    </w:p>
    <w:p w14:paraId="734CE293" w14:textId="1FD0276A" w:rsidR="005F5A9B" w:rsidRPr="008022BB" w:rsidRDefault="005F5A9B" w:rsidP="005F5A9B">
      <w:pPr>
        <w:pStyle w:val="Descripcin"/>
        <w:jc w:val="center"/>
        <w:rPr>
          <w:rFonts w:ascii="Exo" w:hAnsi="Exo" w:cs="Arial"/>
          <w:b w:val="0"/>
          <w:bCs w:val="0"/>
          <w:color w:val="000000" w:themeColor="text1"/>
        </w:rPr>
      </w:pPr>
      <w:r w:rsidRPr="008022BB">
        <w:rPr>
          <w:rFonts w:ascii="Exo" w:hAnsi="Exo" w:cs="Arial"/>
          <w:b w:val="0"/>
          <w:bCs w:val="0"/>
          <w:color w:val="000000" w:themeColor="text1"/>
        </w:rPr>
        <w:t xml:space="preserve">Ilustración </w:t>
      </w:r>
      <w:r w:rsidRPr="008022BB">
        <w:rPr>
          <w:rFonts w:ascii="Exo" w:hAnsi="Exo" w:cs="Arial"/>
          <w:b w:val="0"/>
          <w:bCs w:val="0"/>
          <w:i/>
          <w:iCs/>
          <w:color w:val="000000" w:themeColor="text1"/>
        </w:rPr>
        <w:fldChar w:fldCharType="begin"/>
      </w:r>
      <w:r w:rsidRPr="008022BB">
        <w:rPr>
          <w:rFonts w:ascii="Exo" w:hAnsi="Exo" w:cs="Arial"/>
          <w:b w:val="0"/>
          <w:bCs w:val="0"/>
          <w:color w:val="000000" w:themeColor="text1"/>
        </w:rPr>
        <w:instrText xml:space="preserve"> SEQ Ilustración \* ARABIC </w:instrText>
      </w:r>
      <w:r w:rsidRPr="008022BB">
        <w:rPr>
          <w:rFonts w:ascii="Exo" w:hAnsi="Exo" w:cs="Arial"/>
          <w:b w:val="0"/>
          <w:bCs w:val="0"/>
          <w:i/>
          <w:iCs/>
          <w:color w:val="000000" w:themeColor="text1"/>
        </w:rPr>
        <w:fldChar w:fldCharType="separate"/>
      </w:r>
      <w:r w:rsidR="00E30002">
        <w:rPr>
          <w:rFonts w:ascii="Exo" w:hAnsi="Exo" w:cs="Arial"/>
          <w:b w:val="0"/>
          <w:bCs w:val="0"/>
          <w:noProof/>
          <w:color w:val="000000" w:themeColor="text1"/>
        </w:rPr>
        <w:t>1</w:t>
      </w:r>
      <w:r w:rsidRPr="008022BB">
        <w:rPr>
          <w:rFonts w:ascii="Exo" w:hAnsi="Exo" w:cs="Arial"/>
          <w:b w:val="0"/>
          <w:bCs w:val="0"/>
          <w:i/>
          <w:iCs/>
          <w:color w:val="000000" w:themeColor="text1"/>
        </w:rPr>
        <w:fldChar w:fldCharType="end"/>
      </w:r>
      <w:r w:rsidRPr="008022BB">
        <w:rPr>
          <w:rFonts w:ascii="Exo" w:hAnsi="Exo" w:cs="Arial"/>
          <w:b w:val="0"/>
          <w:bCs w:val="0"/>
          <w:color w:val="000000" w:themeColor="text1"/>
        </w:rPr>
        <w:t>: Organigrama del personal involucrado.</w:t>
      </w:r>
    </w:p>
    <w:p w14:paraId="679D1504" w14:textId="77777777" w:rsidR="005F5A9B" w:rsidRDefault="005F5A9B" w:rsidP="005F5A9B"/>
    <w:p w14:paraId="1AC5E9D5" w14:textId="5ADC0B7D" w:rsidR="00E30002" w:rsidRPr="008022BB" w:rsidRDefault="00E30002" w:rsidP="00E30002">
      <w:pPr>
        <w:pStyle w:val="Descripcin"/>
        <w:jc w:val="center"/>
        <w:rPr>
          <w:rFonts w:ascii="Exo" w:hAnsi="Exo"/>
          <w:b w:val="0"/>
          <w:bCs w:val="0"/>
          <w:i/>
          <w:iCs/>
        </w:rPr>
      </w:pPr>
      <w:r w:rsidRPr="008022BB">
        <w:rPr>
          <w:rFonts w:ascii="Exo" w:hAnsi="Exo"/>
          <w:b w:val="0"/>
          <w:bCs w:val="0"/>
        </w:rPr>
        <w:t xml:space="preserve">Tabla </w:t>
      </w:r>
      <w:r w:rsidRPr="008022BB">
        <w:rPr>
          <w:rFonts w:ascii="Exo" w:hAnsi="Exo"/>
          <w:b w:val="0"/>
          <w:bCs w:val="0"/>
          <w:i/>
          <w:iCs/>
        </w:rPr>
        <w:fldChar w:fldCharType="begin"/>
      </w:r>
      <w:r w:rsidRPr="008022BB">
        <w:rPr>
          <w:rFonts w:ascii="Exo" w:hAnsi="Exo"/>
          <w:b w:val="0"/>
          <w:bCs w:val="0"/>
        </w:rPr>
        <w:instrText xml:space="preserve"> SEQ Tabla \* ARABIC </w:instrText>
      </w:r>
      <w:r w:rsidRPr="008022BB">
        <w:rPr>
          <w:rFonts w:ascii="Exo" w:hAnsi="Exo"/>
          <w:b w:val="0"/>
          <w:bCs w:val="0"/>
          <w:i/>
          <w:iCs/>
        </w:rPr>
        <w:fldChar w:fldCharType="separate"/>
      </w:r>
      <w:r w:rsidR="008C0C8C">
        <w:rPr>
          <w:rFonts w:ascii="Exo" w:hAnsi="Exo"/>
          <w:b w:val="0"/>
          <w:bCs w:val="0"/>
          <w:noProof/>
        </w:rPr>
        <w:t>5</w:t>
      </w:r>
      <w:r w:rsidRPr="008022BB">
        <w:rPr>
          <w:rFonts w:ascii="Exo" w:hAnsi="Exo"/>
          <w:b w:val="0"/>
          <w:bCs w:val="0"/>
          <w:i/>
          <w:iCs/>
        </w:rPr>
        <w:fldChar w:fldCharType="end"/>
      </w:r>
      <w:r w:rsidRPr="008022BB">
        <w:rPr>
          <w:rFonts w:ascii="Exo" w:hAnsi="Exo"/>
          <w:b w:val="0"/>
          <w:bCs w:val="0"/>
        </w:rPr>
        <w:t>. Responsabilidades de personal</w:t>
      </w:r>
    </w:p>
    <w:tbl>
      <w:tblPr>
        <w:tblW w:w="495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45"/>
        <w:gridCol w:w="3447"/>
        <w:gridCol w:w="4804"/>
      </w:tblGrid>
      <w:tr w:rsidR="00E30002" w:rsidRPr="008022BB" w14:paraId="306330A6" w14:textId="77777777" w:rsidTr="00D15C97">
        <w:trPr>
          <w:trHeight w:val="1172"/>
          <w:tblHeader/>
          <w:jc w:val="center"/>
        </w:trPr>
        <w:tc>
          <w:tcPr>
            <w:tcW w:w="914" w:type="pct"/>
            <w:shd w:val="clear" w:color="auto" w:fill="002060"/>
            <w:vAlign w:val="center"/>
            <w:hideMark/>
          </w:tcPr>
          <w:p w14:paraId="35A8534A" w14:textId="77777777" w:rsidR="00E30002" w:rsidRPr="008022BB" w:rsidRDefault="00E30002" w:rsidP="00D15C97">
            <w:pPr>
              <w:jc w:val="center"/>
              <w:rPr>
                <w:rFonts w:ascii="Exo" w:hAnsi="Exo" w:cs="Arial"/>
                <w:color w:val="FFFFFF" w:themeColor="background1"/>
              </w:rPr>
            </w:pPr>
            <w:r w:rsidRPr="008022BB">
              <w:rPr>
                <w:rFonts w:ascii="Exo" w:hAnsi="Exo" w:cs="Arial"/>
                <w:color w:val="FFFFFF" w:themeColor="background1"/>
              </w:rPr>
              <w:t>Cargo</w:t>
            </w:r>
          </w:p>
        </w:tc>
        <w:tc>
          <w:tcPr>
            <w:tcW w:w="1707" w:type="pct"/>
            <w:shd w:val="clear" w:color="auto" w:fill="002060"/>
            <w:vAlign w:val="center"/>
            <w:hideMark/>
          </w:tcPr>
          <w:p w14:paraId="15901F98" w14:textId="77777777" w:rsidR="00E30002" w:rsidRPr="008022BB" w:rsidRDefault="00E30002" w:rsidP="00D15C97">
            <w:pPr>
              <w:jc w:val="center"/>
              <w:rPr>
                <w:rFonts w:ascii="Exo" w:hAnsi="Exo" w:cs="Arial"/>
                <w:color w:val="FFFFFF" w:themeColor="background1"/>
              </w:rPr>
            </w:pPr>
            <w:r w:rsidRPr="008022BB">
              <w:rPr>
                <w:rFonts w:ascii="Exo" w:hAnsi="Exo" w:cs="Arial"/>
                <w:color w:val="FFFFFF" w:themeColor="background1"/>
              </w:rPr>
              <w:t>Convenio Colectivo de trabajo y régimen de trabajo</w:t>
            </w:r>
          </w:p>
        </w:tc>
        <w:tc>
          <w:tcPr>
            <w:tcW w:w="2379" w:type="pct"/>
            <w:shd w:val="clear" w:color="auto" w:fill="002060"/>
            <w:vAlign w:val="center"/>
            <w:hideMark/>
          </w:tcPr>
          <w:p w14:paraId="5518B84C" w14:textId="77777777" w:rsidR="00E30002" w:rsidRPr="008022BB" w:rsidRDefault="00E30002" w:rsidP="00D15C97">
            <w:pPr>
              <w:jc w:val="center"/>
              <w:rPr>
                <w:rFonts w:ascii="Exo" w:hAnsi="Exo" w:cs="Arial"/>
                <w:color w:val="FFFFFF" w:themeColor="background1"/>
              </w:rPr>
            </w:pPr>
            <w:r w:rsidRPr="008022BB">
              <w:rPr>
                <w:rFonts w:ascii="Exo" w:hAnsi="Exo" w:cs="Arial"/>
                <w:color w:val="FFFFFF" w:themeColor="background1"/>
              </w:rPr>
              <w:t>Roll y Responsabilidades</w:t>
            </w:r>
          </w:p>
        </w:tc>
      </w:tr>
      <w:tr w:rsidR="00E30002" w:rsidRPr="008022BB" w14:paraId="14CB7988" w14:textId="77777777" w:rsidTr="00D15C97">
        <w:trPr>
          <w:trHeight w:val="1172"/>
          <w:jc w:val="center"/>
        </w:trPr>
        <w:tc>
          <w:tcPr>
            <w:tcW w:w="914" w:type="pct"/>
            <w:shd w:val="clear" w:color="auto" w:fill="auto"/>
            <w:vAlign w:val="center"/>
          </w:tcPr>
          <w:p w14:paraId="684E1F80" w14:textId="77777777" w:rsidR="00E30002" w:rsidRPr="008022BB" w:rsidRDefault="00E30002" w:rsidP="00D15C97">
            <w:pPr>
              <w:jc w:val="center"/>
              <w:rPr>
                <w:rFonts w:ascii="Exo" w:hAnsi="Exo" w:cs="Arial"/>
                <w:color w:val="000000" w:themeColor="text1"/>
              </w:rPr>
            </w:pPr>
            <w:r w:rsidRPr="008022BB">
              <w:rPr>
                <w:rFonts w:ascii="Exo" w:hAnsi="Exo" w:cs="Arial"/>
                <w:color w:val="000000" w:themeColor="text1"/>
              </w:rPr>
              <w:t>Jefe de servicio</w:t>
            </w:r>
          </w:p>
        </w:tc>
        <w:tc>
          <w:tcPr>
            <w:tcW w:w="1707" w:type="pct"/>
            <w:vMerge w:val="restart"/>
            <w:shd w:val="clear" w:color="auto" w:fill="auto"/>
            <w:vAlign w:val="center"/>
          </w:tcPr>
          <w:p w14:paraId="181B717B" w14:textId="77777777" w:rsidR="00E30002" w:rsidRPr="008022BB" w:rsidRDefault="00E30002" w:rsidP="00D15C97">
            <w:pPr>
              <w:jc w:val="center"/>
              <w:rPr>
                <w:rFonts w:ascii="Exo" w:hAnsi="Exo" w:cs="Arial"/>
                <w:color w:val="000000" w:themeColor="text1"/>
              </w:rPr>
            </w:pPr>
            <w:r w:rsidRPr="008022BB">
              <w:rPr>
                <w:rFonts w:ascii="Exo" w:hAnsi="Exo" w:cs="Arial"/>
                <w:color w:val="000000" w:themeColor="text1"/>
              </w:rPr>
              <w:t>SPJyPPyGP RN NQN y LP</w:t>
            </w:r>
          </w:p>
        </w:tc>
        <w:tc>
          <w:tcPr>
            <w:tcW w:w="2379" w:type="pct"/>
            <w:shd w:val="clear" w:color="auto" w:fill="auto"/>
            <w:vAlign w:val="center"/>
          </w:tcPr>
          <w:p w14:paraId="6FDD3873" w14:textId="77777777" w:rsidR="00E30002" w:rsidRPr="008022BB" w:rsidRDefault="00E30002" w:rsidP="00D15C97">
            <w:pPr>
              <w:jc w:val="center"/>
              <w:rPr>
                <w:rFonts w:ascii="Exo" w:hAnsi="Exo" w:cs="Arial"/>
                <w:color w:val="000000" w:themeColor="text1"/>
              </w:rPr>
            </w:pPr>
            <w:r w:rsidRPr="008022BB">
              <w:rPr>
                <w:rFonts w:ascii="Exo" w:hAnsi="Exo" w:cs="Arial"/>
                <w:color w:val="000000" w:themeColor="text1"/>
              </w:rPr>
              <w:t>Responsable comercial del Servicio. Seguimiento del contrato. Asegurar disponibilidad de recursos, herramientas y equipos. Suministrar información y soporte. Establecer comunicación fluida con responsable de Pampa Energía S.A.</w:t>
            </w:r>
          </w:p>
        </w:tc>
      </w:tr>
      <w:tr w:rsidR="00E30002" w:rsidRPr="008022BB" w14:paraId="2659B524" w14:textId="77777777" w:rsidTr="00D15C97">
        <w:trPr>
          <w:trHeight w:val="1172"/>
          <w:jc w:val="center"/>
        </w:trPr>
        <w:tc>
          <w:tcPr>
            <w:tcW w:w="914" w:type="pct"/>
            <w:shd w:val="clear" w:color="auto" w:fill="auto"/>
            <w:vAlign w:val="center"/>
          </w:tcPr>
          <w:p w14:paraId="5D0223A8" w14:textId="77777777" w:rsidR="00E30002" w:rsidRPr="008022BB" w:rsidRDefault="00E30002" w:rsidP="00D15C97">
            <w:pPr>
              <w:jc w:val="center"/>
              <w:rPr>
                <w:rFonts w:ascii="Exo" w:hAnsi="Exo" w:cs="Arial"/>
                <w:color w:val="000000" w:themeColor="text1"/>
              </w:rPr>
            </w:pPr>
            <w:r w:rsidRPr="008022BB">
              <w:rPr>
                <w:rFonts w:ascii="Exo" w:hAnsi="Exo" w:cs="Arial"/>
                <w:color w:val="000000" w:themeColor="text1"/>
              </w:rPr>
              <w:t>Representante técnico</w:t>
            </w:r>
          </w:p>
        </w:tc>
        <w:tc>
          <w:tcPr>
            <w:tcW w:w="1707" w:type="pct"/>
            <w:vMerge/>
            <w:shd w:val="clear" w:color="auto" w:fill="auto"/>
            <w:vAlign w:val="center"/>
          </w:tcPr>
          <w:p w14:paraId="361EC849" w14:textId="77777777" w:rsidR="00E30002" w:rsidRPr="008022BB" w:rsidRDefault="00E30002" w:rsidP="00D15C97">
            <w:pPr>
              <w:jc w:val="center"/>
              <w:rPr>
                <w:rFonts w:ascii="Exo" w:hAnsi="Exo" w:cs="Arial"/>
                <w:color w:val="000000" w:themeColor="text1"/>
              </w:rPr>
            </w:pPr>
          </w:p>
        </w:tc>
        <w:tc>
          <w:tcPr>
            <w:tcW w:w="2379" w:type="pct"/>
            <w:shd w:val="clear" w:color="auto" w:fill="auto"/>
            <w:vAlign w:val="center"/>
          </w:tcPr>
          <w:p w14:paraId="55F673B5" w14:textId="77777777" w:rsidR="00E30002" w:rsidRPr="008022BB" w:rsidRDefault="00E30002" w:rsidP="00D15C97">
            <w:pPr>
              <w:jc w:val="center"/>
              <w:rPr>
                <w:rFonts w:ascii="Exo" w:hAnsi="Exo" w:cs="Arial"/>
                <w:color w:val="000000" w:themeColor="text1"/>
              </w:rPr>
            </w:pPr>
            <w:r w:rsidRPr="008022BB">
              <w:rPr>
                <w:rFonts w:ascii="Exo" w:hAnsi="Exo" w:cs="Arial"/>
                <w:color w:val="000000" w:themeColor="text1"/>
              </w:rPr>
              <w:t>Responsable técnico del Servicio. Seguimiento de variables de desempeño, elaboración de informes y propuestas de mejora. Suministro de información requerida y participación en reuniones requeridas.</w:t>
            </w:r>
          </w:p>
          <w:p w14:paraId="6AC1C2C3" w14:textId="77777777" w:rsidR="00E30002" w:rsidRPr="008022BB" w:rsidRDefault="00E30002" w:rsidP="00D15C97">
            <w:pPr>
              <w:jc w:val="center"/>
              <w:rPr>
                <w:rFonts w:ascii="Exo" w:hAnsi="Exo" w:cs="Arial"/>
                <w:color w:val="000000" w:themeColor="text1"/>
              </w:rPr>
            </w:pPr>
            <w:r w:rsidRPr="008022BB">
              <w:rPr>
                <w:rFonts w:ascii="Exo" w:hAnsi="Exo" w:cs="Arial"/>
                <w:color w:val="000000" w:themeColor="text1"/>
              </w:rPr>
              <w:t xml:space="preserve">Ingeniero con más de 5 años de experiencia. </w:t>
            </w:r>
          </w:p>
        </w:tc>
      </w:tr>
      <w:tr w:rsidR="00E30002" w:rsidRPr="008022BB" w14:paraId="2F107603" w14:textId="77777777" w:rsidTr="00D15C97">
        <w:trPr>
          <w:trHeight w:val="2683"/>
          <w:jc w:val="center"/>
        </w:trPr>
        <w:tc>
          <w:tcPr>
            <w:tcW w:w="914" w:type="pct"/>
            <w:shd w:val="clear" w:color="auto" w:fill="auto"/>
            <w:vAlign w:val="center"/>
            <w:hideMark/>
          </w:tcPr>
          <w:p w14:paraId="5A86FB0C" w14:textId="77777777" w:rsidR="00E30002" w:rsidRPr="008022BB" w:rsidRDefault="00E30002" w:rsidP="00D15C97">
            <w:pPr>
              <w:jc w:val="center"/>
              <w:rPr>
                <w:rFonts w:ascii="Exo" w:hAnsi="Exo" w:cs="Arial"/>
                <w:color w:val="000000" w:themeColor="text1"/>
              </w:rPr>
            </w:pPr>
            <w:r w:rsidRPr="008022BB">
              <w:rPr>
                <w:rFonts w:ascii="Exo" w:hAnsi="Exo" w:cs="Arial"/>
                <w:color w:val="000000" w:themeColor="text1"/>
              </w:rPr>
              <w:lastRenderedPageBreak/>
              <w:t>Supervisor</w:t>
            </w:r>
          </w:p>
        </w:tc>
        <w:tc>
          <w:tcPr>
            <w:tcW w:w="1707" w:type="pct"/>
            <w:vMerge/>
            <w:shd w:val="clear" w:color="auto" w:fill="auto"/>
            <w:vAlign w:val="center"/>
            <w:hideMark/>
          </w:tcPr>
          <w:p w14:paraId="0759D474" w14:textId="77777777" w:rsidR="00E30002" w:rsidRPr="008022BB" w:rsidRDefault="00E30002" w:rsidP="00D15C97">
            <w:pPr>
              <w:jc w:val="center"/>
              <w:rPr>
                <w:rFonts w:ascii="Exo" w:hAnsi="Exo" w:cs="Arial"/>
                <w:color w:val="000000" w:themeColor="text1"/>
              </w:rPr>
            </w:pPr>
          </w:p>
        </w:tc>
        <w:tc>
          <w:tcPr>
            <w:tcW w:w="2379" w:type="pct"/>
            <w:shd w:val="clear" w:color="auto" w:fill="auto"/>
            <w:vAlign w:val="center"/>
            <w:hideMark/>
          </w:tcPr>
          <w:p w14:paraId="1C38187F" w14:textId="77777777" w:rsidR="00E30002" w:rsidRPr="008022BB" w:rsidRDefault="00E30002" w:rsidP="00D15C97">
            <w:pPr>
              <w:jc w:val="center"/>
              <w:rPr>
                <w:rFonts w:ascii="Exo" w:hAnsi="Exo" w:cs="Arial"/>
                <w:color w:val="000000" w:themeColor="text1"/>
              </w:rPr>
            </w:pPr>
            <w:r w:rsidRPr="008022BB">
              <w:rPr>
                <w:rFonts w:ascii="Exo" w:hAnsi="Exo" w:cs="Arial"/>
                <w:color w:val="000000" w:themeColor="text1"/>
              </w:rPr>
              <w:t>Responsable del servicio. Mantiene contacto permanente con el referente designado por la operadora. Certifica la provisión de productos y servicios prestados. Coordina las operaciones de campo. Seguimiento de procedimientos y confección de permisos y habilitaciones.</w:t>
            </w:r>
          </w:p>
        </w:tc>
      </w:tr>
      <w:tr w:rsidR="00E30002" w:rsidRPr="008022BB" w14:paraId="7981C8AE" w14:textId="77777777" w:rsidTr="00D15C97">
        <w:trPr>
          <w:trHeight w:val="2206"/>
          <w:jc w:val="center"/>
        </w:trPr>
        <w:tc>
          <w:tcPr>
            <w:tcW w:w="914" w:type="pct"/>
            <w:shd w:val="clear" w:color="auto" w:fill="auto"/>
            <w:vAlign w:val="center"/>
            <w:hideMark/>
          </w:tcPr>
          <w:p w14:paraId="258C1B92" w14:textId="77777777" w:rsidR="00E30002" w:rsidRPr="008022BB" w:rsidRDefault="00E30002" w:rsidP="00D15C97">
            <w:pPr>
              <w:jc w:val="center"/>
              <w:rPr>
                <w:rFonts w:ascii="Exo" w:hAnsi="Exo" w:cs="Arial"/>
                <w:color w:val="000000" w:themeColor="text1"/>
              </w:rPr>
            </w:pPr>
            <w:r w:rsidRPr="008022BB">
              <w:rPr>
                <w:rFonts w:ascii="Exo" w:hAnsi="Exo" w:cs="Arial"/>
                <w:color w:val="000000" w:themeColor="text1"/>
              </w:rPr>
              <w:t>Técnico en Seguridad e Higiene</w:t>
            </w:r>
          </w:p>
        </w:tc>
        <w:tc>
          <w:tcPr>
            <w:tcW w:w="1707" w:type="pct"/>
            <w:vMerge/>
            <w:vAlign w:val="center"/>
            <w:hideMark/>
          </w:tcPr>
          <w:p w14:paraId="0B0A78A6" w14:textId="77777777" w:rsidR="00E30002" w:rsidRPr="008022BB" w:rsidRDefault="00E30002" w:rsidP="00D15C97">
            <w:pPr>
              <w:jc w:val="center"/>
              <w:rPr>
                <w:rFonts w:ascii="Exo" w:hAnsi="Exo" w:cs="Arial"/>
                <w:color w:val="000000" w:themeColor="text1"/>
              </w:rPr>
            </w:pPr>
          </w:p>
        </w:tc>
        <w:tc>
          <w:tcPr>
            <w:tcW w:w="2379" w:type="pct"/>
            <w:shd w:val="clear" w:color="auto" w:fill="auto"/>
            <w:vAlign w:val="center"/>
            <w:hideMark/>
          </w:tcPr>
          <w:p w14:paraId="2BC32C28" w14:textId="77777777" w:rsidR="00E30002" w:rsidRPr="008022BB" w:rsidRDefault="00E30002" w:rsidP="00D15C97">
            <w:pPr>
              <w:jc w:val="center"/>
              <w:rPr>
                <w:rFonts w:ascii="Exo" w:hAnsi="Exo" w:cs="Arial"/>
                <w:color w:val="000000" w:themeColor="text1"/>
              </w:rPr>
            </w:pPr>
            <w:r w:rsidRPr="008022BB">
              <w:rPr>
                <w:rFonts w:ascii="Exo" w:hAnsi="Exo" w:cs="Arial"/>
                <w:color w:val="000000" w:themeColor="text1"/>
              </w:rPr>
              <w:t>Responsable de seguridad. Mantiene contacto permanente con el referente designado por la operadora. Confecciona planes de seguridad y gestión ambiental. Revisa procedimientos operativos y análisis de riesgos operativos (ARO). Capacita al personal en seguridad y medio ambiente. Elabora estadísticas de SSA.</w:t>
            </w:r>
          </w:p>
        </w:tc>
      </w:tr>
      <w:tr w:rsidR="00E30002" w:rsidRPr="008022BB" w14:paraId="05AE967B" w14:textId="77777777" w:rsidTr="00D15C97">
        <w:trPr>
          <w:trHeight w:val="2683"/>
          <w:jc w:val="center"/>
        </w:trPr>
        <w:tc>
          <w:tcPr>
            <w:tcW w:w="914" w:type="pct"/>
            <w:shd w:val="clear" w:color="auto" w:fill="auto"/>
            <w:vAlign w:val="center"/>
            <w:hideMark/>
          </w:tcPr>
          <w:p w14:paraId="02FCA65D" w14:textId="77777777" w:rsidR="00E30002" w:rsidRPr="008022BB" w:rsidRDefault="00E30002" w:rsidP="00D15C97">
            <w:pPr>
              <w:jc w:val="center"/>
              <w:rPr>
                <w:rFonts w:ascii="Exo" w:hAnsi="Exo" w:cs="Arial"/>
                <w:color w:val="000000" w:themeColor="text1"/>
              </w:rPr>
            </w:pPr>
            <w:r w:rsidRPr="008022BB">
              <w:rPr>
                <w:rFonts w:ascii="Exo" w:hAnsi="Exo" w:cs="Arial"/>
                <w:color w:val="000000" w:themeColor="text1"/>
              </w:rPr>
              <w:t>Técnico Operador</w:t>
            </w:r>
          </w:p>
        </w:tc>
        <w:tc>
          <w:tcPr>
            <w:tcW w:w="1707" w:type="pct"/>
            <w:vMerge w:val="restart"/>
            <w:shd w:val="clear" w:color="auto" w:fill="auto"/>
            <w:vAlign w:val="center"/>
            <w:hideMark/>
          </w:tcPr>
          <w:p w14:paraId="3186E7AC" w14:textId="77777777" w:rsidR="00E30002" w:rsidRPr="008022BB" w:rsidRDefault="00E30002" w:rsidP="00D15C97">
            <w:pPr>
              <w:jc w:val="center"/>
              <w:rPr>
                <w:rFonts w:ascii="Exo" w:hAnsi="Exo" w:cs="Arial"/>
                <w:color w:val="000000" w:themeColor="text1"/>
              </w:rPr>
            </w:pPr>
            <w:r w:rsidRPr="008022BB">
              <w:rPr>
                <w:rFonts w:ascii="Exo" w:hAnsi="Exo" w:cs="Arial"/>
                <w:color w:val="000000" w:themeColor="text1"/>
              </w:rPr>
              <w:t>SPyGP RN NQN y LP</w:t>
            </w:r>
          </w:p>
        </w:tc>
        <w:tc>
          <w:tcPr>
            <w:tcW w:w="2379" w:type="pct"/>
            <w:shd w:val="clear" w:color="auto" w:fill="auto"/>
            <w:vAlign w:val="center"/>
            <w:hideMark/>
          </w:tcPr>
          <w:p w14:paraId="1F727992" w14:textId="77777777" w:rsidR="00E30002" w:rsidRPr="008022BB" w:rsidRDefault="00E30002" w:rsidP="00D15C97">
            <w:pPr>
              <w:jc w:val="center"/>
              <w:rPr>
                <w:rFonts w:ascii="Exo" w:hAnsi="Exo" w:cs="Arial"/>
                <w:color w:val="000000" w:themeColor="text1"/>
              </w:rPr>
            </w:pPr>
            <w:r w:rsidRPr="008022BB">
              <w:rPr>
                <w:rFonts w:ascii="Exo" w:hAnsi="Exo" w:cs="Arial"/>
                <w:color w:val="000000" w:themeColor="text1"/>
              </w:rPr>
              <w:t>Responsable de la aplicación de tratamientos en campo: Instala los equipos de dosificación en los puntos designados (La instalación no contempla la energización de los mismos). Mantiene el estado y el funcionamiento de los equipos de dosificación.  Controla dosificaciones en los puntos de aplicación. Verifica la correcta señalización de equipos de dosificación (rombo NFPA, Hoja de Seguridad, número de lote y partida).</w:t>
            </w:r>
          </w:p>
        </w:tc>
      </w:tr>
      <w:tr w:rsidR="00E30002" w:rsidRPr="008022BB" w14:paraId="4A583A4D" w14:textId="77777777" w:rsidTr="00D15C97">
        <w:trPr>
          <w:trHeight w:val="1077"/>
          <w:jc w:val="center"/>
        </w:trPr>
        <w:tc>
          <w:tcPr>
            <w:tcW w:w="914" w:type="pct"/>
            <w:shd w:val="clear" w:color="auto" w:fill="auto"/>
            <w:vAlign w:val="center"/>
          </w:tcPr>
          <w:p w14:paraId="15CFA841" w14:textId="77777777" w:rsidR="00E30002" w:rsidRPr="008022BB" w:rsidRDefault="00E30002" w:rsidP="00D15C97">
            <w:pPr>
              <w:jc w:val="center"/>
              <w:rPr>
                <w:rFonts w:ascii="Exo" w:hAnsi="Exo" w:cs="Arial"/>
                <w:color w:val="000000" w:themeColor="text1"/>
              </w:rPr>
            </w:pPr>
            <w:r w:rsidRPr="008022BB">
              <w:rPr>
                <w:rFonts w:ascii="Exo" w:hAnsi="Exo" w:cs="Arial"/>
                <w:color w:val="000000" w:themeColor="text1"/>
              </w:rPr>
              <w:t>Operador de Camión/ Ayudante de reposición</w:t>
            </w:r>
          </w:p>
        </w:tc>
        <w:tc>
          <w:tcPr>
            <w:tcW w:w="1707" w:type="pct"/>
            <w:vMerge/>
            <w:shd w:val="clear" w:color="auto" w:fill="auto"/>
            <w:vAlign w:val="center"/>
          </w:tcPr>
          <w:p w14:paraId="5A768899" w14:textId="77777777" w:rsidR="00E30002" w:rsidRPr="008022BB" w:rsidRDefault="00E30002" w:rsidP="00D15C97">
            <w:pPr>
              <w:jc w:val="center"/>
              <w:rPr>
                <w:rFonts w:ascii="Exo" w:hAnsi="Exo" w:cs="Arial"/>
                <w:color w:val="000000" w:themeColor="text1"/>
              </w:rPr>
            </w:pPr>
          </w:p>
        </w:tc>
        <w:tc>
          <w:tcPr>
            <w:tcW w:w="2379" w:type="pct"/>
            <w:shd w:val="clear" w:color="auto" w:fill="auto"/>
            <w:vAlign w:val="center"/>
          </w:tcPr>
          <w:p w14:paraId="10633E43" w14:textId="77777777" w:rsidR="00E30002" w:rsidRPr="008022BB" w:rsidRDefault="00E30002" w:rsidP="00D15C97">
            <w:pPr>
              <w:jc w:val="center"/>
              <w:rPr>
                <w:rFonts w:ascii="Exo" w:hAnsi="Exo" w:cs="Arial"/>
                <w:color w:val="000000" w:themeColor="text1"/>
              </w:rPr>
            </w:pPr>
            <w:r w:rsidRPr="008022BB">
              <w:rPr>
                <w:rFonts w:ascii="Exo" w:hAnsi="Exo" w:cs="Arial"/>
                <w:color w:val="000000" w:themeColor="text1"/>
              </w:rPr>
              <w:t>Realización de tareas de reposición. Operación de camión e hidrogrúa. Elaboración de reportes.</w:t>
            </w:r>
          </w:p>
        </w:tc>
      </w:tr>
      <w:tr w:rsidR="00E30002" w:rsidRPr="008022BB" w14:paraId="0681EB78" w14:textId="77777777" w:rsidTr="00D15C97">
        <w:trPr>
          <w:trHeight w:val="1171"/>
          <w:jc w:val="center"/>
        </w:trPr>
        <w:tc>
          <w:tcPr>
            <w:tcW w:w="914" w:type="pct"/>
            <w:shd w:val="clear" w:color="auto" w:fill="auto"/>
            <w:vAlign w:val="center"/>
          </w:tcPr>
          <w:p w14:paraId="35C16B06" w14:textId="77777777" w:rsidR="00E30002" w:rsidRPr="008022BB" w:rsidRDefault="00E30002" w:rsidP="00D15C97">
            <w:pPr>
              <w:jc w:val="center"/>
              <w:rPr>
                <w:rFonts w:ascii="Exo" w:hAnsi="Exo" w:cs="Arial"/>
                <w:color w:val="000000" w:themeColor="text1"/>
              </w:rPr>
            </w:pPr>
            <w:r w:rsidRPr="008022BB">
              <w:rPr>
                <w:rFonts w:ascii="Exo" w:hAnsi="Exo" w:cs="Arial"/>
                <w:color w:val="000000" w:themeColor="text1"/>
              </w:rPr>
              <w:t>Laboratorista</w:t>
            </w:r>
          </w:p>
        </w:tc>
        <w:tc>
          <w:tcPr>
            <w:tcW w:w="1707" w:type="pct"/>
            <w:shd w:val="clear" w:color="auto" w:fill="auto"/>
            <w:vAlign w:val="center"/>
          </w:tcPr>
          <w:p w14:paraId="583390DB" w14:textId="77777777" w:rsidR="00E30002" w:rsidRPr="008022BB" w:rsidRDefault="00E30002" w:rsidP="00D15C97">
            <w:pPr>
              <w:jc w:val="center"/>
              <w:rPr>
                <w:rFonts w:ascii="Exo" w:hAnsi="Exo" w:cs="Arial"/>
                <w:color w:val="000000" w:themeColor="text1"/>
              </w:rPr>
            </w:pPr>
            <w:r w:rsidRPr="008022BB">
              <w:rPr>
                <w:rFonts w:ascii="Exo" w:hAnsi="Exo" w:cs="Arial"/>
                <w:color w:val="000000" w:themeColor="text1"/>
              </w:rPr>
              <w:t>SPyGP RN NQN y LP</w:t>
            </w:r>
          </w:p>
        </w:tc>
        <w:tc>
          <w:tcPr>
            <w:tcW w:w="2379" w:type="pct"/>
            <w:shd w:val="clear" w:color="auto" w:fill="auto"/>
            <w:vAlign w:val="center"/>
          </w:tcPr>
          <w:p w14:paraId="4D490CEE" w14:textId="77777777" w:rsidR="00E30002" w:rsidRPr="008022BB" w:rsidRDefault="00E30002" w:rsidP="00D15C97">
            <w:pPr>
              <w:jc w:val="center"/>
              <w:rPr>
                <w:rFonts w:ascii="Exo" w:hAnsi="Exo" w:cs="Arial"/>
                <w:color w:val="000000" w:themeColor="text1"/>
              </w:rPr>
            </w:pPr>
            <w:r w:rsidRPr="008022BB">
              <w:rPr>
                <w:rFonts w:ascii="Exo" w:hAnsi="Exo" w:cs="Arial"/>
                <w:color w:val="000000" w:themeColor="text1"/>
              </w:rPr>
              <w:t>Especialista en muestreo y análisis fisicoquímico de fluidos de producción para evaluar performance de tratamientos.</w:t>
            </w:r>
          </w:p>
        </w:tc>
      </w:tr>
    </w:tbl>
    <w:p w14:paraId="0EA5FC73" w14:textId="77777777" w:rsidR="00E30002" w:rsidRDefault="00E30002" w:rsidP="005F5A9B"/>
    <w:p w14:paraId="728CA705" w14:textId="77777777" w:rsidR="00E30002" w:rsidRPr="008022BB" w:rsidRDefault="00E30002" w:rsidP="005F5A9B"/>
    <w:p w14:paraId="6427EF82" w14:textId="7003259F" w:rsidR="00B367EE" w:rsidRPr="00B50293" w:rsidRDefault="002A1FA3" w:rsidP="002A1FA3">
      <w:pPr>
        <w:pStyle w:val="Encabezado"/>
        <w:tabs>
          <w:tab w:val="clear" w:pos="4252"/>
          <w:tab w:val="clear" w:pos="8504"/>
        </w:tabs>
        <w:jc w:val="both"/>
        <w:outlineLvl w:val="0"/>
        <w:rPr>
          <w:rFonts w:ascii="Exo" w:hAnsi="Exo"/>
          <w:b/>
          <w:color w:val="20335A"/>
          <w:sz w:val="28"/>
          <w:szCs w:val="28"/>
        </w:rPr>
      </w:pPr>
      <w:bookmarkStart w:id="60" w:name="_Toc136338330"/>
      <w:r w:rsidRPr="00B50293">
        <w:rPr>
          <w:rFonts w:ascii="Exo" w:hAnsi="Exo"/>
          <w:b/>
          <w:color w:val="20335A"/>
          <w:sz w:val="28"/>
          <w:szCs w:val="28"/>
        </w:rPr>
        <w:t xml:space="preserve">7.2. </w:t>
      </w:r>
      <w:r w:rsidR="009710DF" w:rsidRPr="00B50293">
        <w:rPr>
          <w:rFonts w:ascii="Exo" w:hAnsi="Exo"/>
          <w:b/>
          <w:color w:val="20335A"/>
          <w:sz w:val="28"/>
          <w:szCs w:val="28"/>
        </w:rPr>
        <w:t>Afectaciones del servicio</w:t>
      </w:r>
      <w:bookmarkEnd w:id="60"/>
    </w:p>
    <w:p w14:paraId="20915B47" w14:textId="77777777" w:rsidR="002A1FA3" w:rsidRDefault="002A1FA3" w:rsidP="002A1FA3">
      <w:pPr>
        <w:pStyle w:val="Encabezado"/>
        <w:tabs>
          <w:tab w:val="clear" w:pos="4252"/>
          <w:tab w:val="clear" w:pos="8504"/>
        </w:tabs>
        <w:jc w:val="both"/>
        <w:outlineLvl w:val="0"/>
        <w:rPr>
          <w:rFonts w:ascii="Exo" w:hAnsi="Exo"/>
          <w:b/>
          <w:color w:val="20335A"/>
          <w:sz w:val="24"/>
          <w:szCs w:val="24"/>
        </w:rPr>
      </w:pPr>
    </w:p>
    <w:p w14:paraId="317D6EB9" w14:textId="4F654A33" w:rsidR="002A1FA3" w:rsidRDefault="00A066CF" w:rsidP="00C1095A">
      <w:pPr>
        <w:pStyle w:val="Encabezado"/>
        <w:tabs>
          <w:tab w:val="clear" w:pos="4252"/>
          <w:tab w:val="clear" w:pos="8504"/>
        </w:tabs>
        <w:jc w:val="both"/>
        <w:rPr>
          <w:rFonts w:ascii="Exo" w:hAnsi="Exo"/>
          <w:bCs/>
          <w:sz w:val="24"/>
          <w:szCs w:val="24"/>
        </w:rPr>
      </w:pPr>
      <w:r>
        <w:rPr>
          <w:rFonts w:ascii="Exo" w:hAnsi="Exo"/>
          <w:bCs/>
          <w:sz w:val="24"/>
          <w:szCs w:val="24"/>
        </w:rPr>
        <w:t xml:space="preserve">El servicio contempla las necesidades requeridas </w:t>
      </w:r>
      <w:r w:rsidR="00190110">
        <w:rPr>
          <w:rFonts w:ascii="Exo" w:hAnsi="Exo"/>
          <w:bCs/>
          <w:sz w:val="24"/>
          <w:szCs w:val="24"/>
        </w:rPr>
        <w:t>EMEA</w:t>
      </w:r>
      <w:r w:rsidR="00E30002">
        <w:rPr>
          <w:rFonts w:ascii="Exo" w:hAnsi="Exo"/>
          <w:bCs/>
          <w:sz w:val="24"/>
          <w:szCs w:val="24"/>
        </w:rPr>
        <w:t xml:space="preserve">, los costos asociados se integran al precio por litro de los productos químicos tal como fue solicitado: </w:t>
      </w:r>
    </w:p>
    <w:p w14:paraId="325256EE" w14:textId="77777777" w:rsidR="00E26580" w:rsidRDefault="00E26580" w:rsidP="00C1095A">
      <w:pPr>
        <w:pStyle w:val="Encabezado"/>
        <w:tabs>
          <w:tab w:val="clear" w:pos="4252"/>
          <w:tab w:val="clear" w:pos="8504"/>
        </w:tabs>
        <w:jc w:val="both"/>
        <w:rPr>
          <w:rFonts w:ascii="Exo" w:hAnsi="Exo"/>
          <w:bCs/>
          <w:sz w:val="24"/>
          <w:szCs w:val="24"/>
        </w:rPr>
      </w:pPr>
    </w:p>
    <w:p w14:paraId="2DF2D870" w14:textId="7BDC76D7" w:rsidR="00E30002" w:rsidRPr="00E30002" w:rsidRDefault="00E30002" w:rsidP="00C75F19">
      <w:pPr>
        <w:pStyle w:val="Prrafodelista"/>
        <w:numPr>
          <w:ilvl w:val="0"/>
          <w:numId w:val="33"/>
        </w:numPr>
        <w:jc w:val="both"/>
        <w:rPr>
          <w:rFonts w:ascii="Exo" w:hAnsi="Exo"/>
          <w:bCs/>
          <w:sz w:val="24"/>
          <w:szCs w:val="24"/>
        </w:rPr>
      </w:pPr>
      <w:r w:rsidRPr="00E30002">
        <w:rPr>
          <w:rFonts w:ascii="Exo" w:hAnsi="Exo"/>
          <w:bCs/>
          <w:sz w:val="24"/>
          <w:szCs w:val="24"/>
        </w:rPr>
        <w:t>Servicio de aplicación de productos químicos mediante batcheo y reposición en puntos de dosificación continua mediante bomba dosificadora</w:t>
      </w:r>
      <w:r>
        <w:rPr>
          <w:rFonts w:ascii="Exo" w:hAnsi="Exo"/>
          <w:bCs/>
          <w:sz w:val="24"/>
          <w:szCs w:val="24"/>
        </w:rPr>
        <w:t>.</w:t>
      </w:r>
    </w:p>
    <w:p w14:paraId="56312954" w14:textId="2B6A740D" w:rsidR="00E26580" w:rsidRPr="00E30002" w:rsidRDefault="00E26580" w:rsidP="00C75F19">
      <w:pPr>
        <w:pStyle w:val="Prrafodelista"/>
        <w:numPr>
          <w:ilvl w:val="0"/>
          <w:numId w:val="33"/>
        </w:numPr>
        <w:jc w:val="both"/>
        <w:rPr>
          <w:rFonts w:ascii="Exo" w:hAnsi="Exo"/>
          <w:bCs/>
          <w:sz w:val="24"/>
          <w:szCs w:val="24"/>
        </w:rPr>
      </w:pPr>
      <w:r w:rsidRPr="00E30002">
        <w:rPr>
          <w:rFonts w:ascii="Exo" w:hAnsi="Exo"/>
          <w:bCs/>
          <w:sz w:val="24"/>
          <w:szCs w:val="24"/>
        </w:rPr>
        <w:lastRenderedPageBreak/>
        <w:t xml:space="preserve">Reposición de producto químico </w:t>
      </w:r>
      <w:r w:rsidR="00557B8A" w:rsidRPr="00E30002">
        <w:rPr>
          <w:rFonts w:ascii="Exo" w:hAnsi="Exo"/>
          <w:bCs/>
          <w:sz w:val="24"/>
          <w:szCs w:val="24"/>
        </w:rPr>
        <w:t xml:space="preserve">con camión con chófer y ayudante encuadrados en gremio </w:t>
      </w:r>
      <w:r w:rsidR="00E30002" w:rsidRPr="00E30002">
        <w:rPr>
          <w:rFonts w:ascii="Exo" w:hAnsi="Exo" w:cs="Arial"/>
          <w:color w:val="000000" w:themeColor="text1"/>
        </w:rPr>
        <w:t xml:space="preserve">SPyGP RN NQN y LP. </w:t>
      </w:r>
    </w:p>
    <w:p w14:paraId="1ECD8088" w14:textId="77777777" w:rsidR="00E30002" w:rsidRDefault="00E30002" w:rsidP="00E30002">
      <w:pPr>
        <w:pStyle w:val="Prrafodelista"/>
        <w:numPr>
          <w:ilvl w:val="0"/>
          <w:numId w:val="33"/>
        </w:numPr>
        <w:jc w:val="both"/>
        <w:rPr>
          <w:rFonts w:ascii="Exo" w:hAnsi="Exo"/>
          <w:bCs/>
          <w:sz w:val="24"/>
          <w:szCs w:val="24"/>
        </w:rPr>
      </w:pPr>
      <w:r w:rsidRPr="00E30002">
        <w:rPr>
          <w:rFonts w:ascii="Exo" w:hAnsi="Exo"/>
          <w:bCs/>
          <w:sz w:val="24"/>
          <w:szCs w:val="24"/>
        </w:rPr>
        <w:t xml:space="preserve">Servicio de control de sistemas continuos de dosificación: </w:t>
      </w:r>
      <w:r>
        <w:rPr>
          <w:rFonts w:ascii="Exo" w:hAnsi="Exo"/>
          <w:bCs/>
          <w:sz w:val="24"/>
          <w:szCs w:val="24"/>
        </w:rPr>
        <w:t xml:space="preserve">1 </w:t>
      </w:r>
      <w:r w:rsidRPr="00E30002">
        <w:rPr>
          <w:rFonts w:ascii="Exo" w:hAnsi="Exo"/>
          <w:bCs/>
          <w:sz w:val="24"/>
          <w:szCs w:val="24"/>
        </w:rPr>
        <w:t>pick ups cabina doble 4x4, con 1 operador (oficial) + 1 ayudante</w:t>
      </w:r>
      <w:r>
        <w:rPr>
          <w:rFonts w:ascii="Exo" w:hAnsi="Exo"/>
          <w:bCs/>
          <w:sz w:val="24"/>
          <w:szCs w:val="24"/>
        </w:rPr>
        <w:t xml:space="preserve">. </w:t>
      </w:r>
    </w:p>
    <w:p w14:paraId="10440E17" w14:textId="77777777" w:rsidR="00E30002" w:rsidRDefault="00E30002" w:rsidP="00B93C21">
      <w:pPr>
        <w:pStyle w:val="Prrafodelista"/>
        <w:numPr>
          <w:ilvl w:val="0"/>
          <w:numId w:val="33"/>
        </w:numPr>
        <w:jc w:val="both"/>
        <w:rPr>
          <w:rFonts w:ascii="Exo" w:hAnsi="Exo"/>
          <w:bCs/>
          <w:sz w:val="24"/>
          <w:szCs w:val="24"/>
        </w:rPr>
      </w:pPr>
      <w:r w:rsidRPr="00E30002">
        <w:rPr>
          <w:rFonts w:ascii="Exo" w:hAnsi="Exo"/>
          <w:bCs/>
          <w:sz w:val="24"/>
          <w:szCs w:val="24"/>
        </w:rPr>
        <w:t>Servicio de Representante técnico.</w:t>
      </w:r>
    </w:p>
    <w:p w14:paraId="11F70539" w14:textId="08BF13E3" w:rsidR="00880E1D" w:rsidRPr="00880E1D" w:rsidRDefault="00E30002" w:rsidP="00880E1D">
      <w:pPr>
        <w:pStyle w:val="Prrafodelista"/>
        <w:numPr>
          <w:ilvl w:val="0"/>
          <w:numId w:val="33"/>
        </w:numPr>
        <w:jc w:val="both"/>
        <w:rPr>
          <w:rFonts w:ascii="Exo" w:hAnsi="Exo"/>
          <w:bCs/>
          <w:sz w:val="24"/>
          <w:szCs w:val="24"/>
        </w:rPr>
      </w:pPr>
      <w:r w:rsidRPr="00E30002">
        <w:rPr>
          <w:rFonts w:ascii="Exo" w:hAnsi="Exo"/>
          <w:bCs/>
          <w:sz w:val="24"/>
          <w:szCs w:val="24"/>
        </w:rPr>
        <w:t>Servicio técnico de soporte de Ingeniería</w:t>
      </w:r>
      <w:r w:rsidR="00880E1D">
        <w:rPr>
          <w:rFonts w:ascii="Exo" w:hAnsi="Exo"/>
          <w:bCs/>
          <w:sz w:val="24"/>
          <w:szCs w:val="24"/>
        </w:rPr>
        <w:t xml:space="preserve"> de aplicación.</w:t>
      </w:r>
    </w:p>
    <w:p w14:paraId="7BDA13A9" w14:textId="366C0B91" w:rsidR="00E26580" w:rsidRPr="00E30002" w:rsidRDefault="00E30002" w:rsidP="003A6484">
      <w:pPr>
        <w:pStyle w:val="Prrafodelista"/>
        <w:numPr>
          <w:ilvl w:val="0"/>
          <w:numId w:val="33"/>
        </w:numPr>
        <w:rPr>
          <w:rFonts w:ascii="Exo" w:hAnsi="Exo"/>
          <w:bCs/>
          <w:sz w:val="24"/>
          <w:szCs w:val="24"/>
        </w:rPr>
      </w:pPr>
      <w:r>
        <w:rPr>
          <w:rFonts w:ascii="Exo" w:hAnsi="Exo"/>
          <w:bCs/>
          <w:sz w:val="24"/>
          <w:szCs w:val="24"/>
        </w:rPr>
        <w:t>I</w:t>
      </w:r>
      <w:r w:rsidR="00C75F19" w:rsidRPr="00E30002">
        <w:rPr>
          <w:rFonts w:ascii="Exo" w:hAnsi="Exo"/>
          <w:bCs/>
          <w:sz w:val="24"/>
          <w:szCs w:val="24"/>
        </w:rPr>
        <w:t>nstalación</w:t>
      </w:r>
      <w:r w:rsidRPr="00E30002">
        <w:rPr>
          <w:rFonts w:ascii="Exo" w:hAnsi="Exo"/>
          <w:bCs/>
          <w:sz w:val="24"/>
          <w:szCs w:val="24"/>
        </w:rPr>
        <w:t xml:space="preserve"> de</w:t>
      </w:r>
      <w:r w:rsidR="00C75F19" w:rsidRPr="00E30002">
        <w:rPr>
          <w:rFonts w:ascii="Exo" w:hAnsi="Exo"/>
          <w:bCs/>
          <w:sz w:val="24"/>
          <w:szCs w:val="24"/>
        </w:rPr>
        <w:t xml:space="preserve"> cuponera con cupón de corrosión y/o incrustación</w:t>
      </w:r>
      <w:r w:rsidRPr="00E30002">
        <w:rPr>
          <w:rFonts w:ascii="Exo" w:hAnsi="Exo"/>
          <w:bCs/>
          <w:sz w:val="24"/>
          <w:szCs w:val="24"/>
        </w:rPr>
        <w:t xml:space="preserve">. </w:t>
      </w:r>
      <w:r>
        <w:rPr>
          <w:rFonts w:ascii="Exo" w:hAnsi="Exo"/>
          <w:bCs/>
          <w:sz w:val="24"/>
          <w:szCs w:val="24"/>
        </w:rPr>
        <w:t>Actualmente EMEA tiene 5 puntos de monitoreo y 1 se encuentra en alta presión.</w:t>
      </w:r>
    </w:p>
    <w:p w14:paraId="228394DF" w14:textId="0113AA13" w:rsidR="00190110" w:rsidRPr="00880E1D" w:rsidRDefault="00E26580" w:rsidP="00D34CDF">
      <w:pPr>
        <w:pStyle w:val="Prrafodelista"/>
        <w:numPr>
          <w:ilvl w:val="0"/>
          <w:numId w:val="33"/>
        </w:numPr>
        <w:jc w:val="both"/>
        <w:outlineLvl w:val="0"/>
        <w:rPr>
          <w:rFonts w:ascii="Exo" w:hAnsi="Exo"/>
          <w:b/>
          <w:color w:val="20335A"/>
          <w:sz w:val="24"/>
          <w:szCs w:val="24"/>
        </w:rPr>
      </w:pPr>
      <w:r w:rsidRPr="00E30002">
        <w:rPr>
          <w:rFonts w:ascii="Exo" w:hAnsi="Exo"/>
          <w:bCs/>
          <w:sz w:val="24"/>
          <w:szCs w:val="24"/>
        </w:rPr>
        <w:t>Control y mantenimiento correctivo/preventivo de skids dosificadores</w:t>
      </w:r>
      <w:bookmarkStart w:id="61" w:name="_Toc136338331"/>
      <w:r w:rsidR="00190110" w:rsidRPr="00E30002">
        <w:rPr>
          <w:rFonts w:ascii="Exo" w:hAnsi="Exo"/>
          <w:bCs/>
          <w:sz w:val="24"/>
          <w:szCs w:val="24"/>
        </w:rPr>
        <w:t>.</w:t>
      </w:r>
    </w:p>
    <w:p w14:paraId="0B621670" w14:textId="46A08844" w:rsidR="00880E1D" w:rsidRPr="00880E1D" w:rsidRDefault="00880E1D" w:rsidP="00880E1D">
      <w:pPr>
        <w:jc w:val="both"/>
        <w:outlineLvl w:val="0"/>
        <w:rPr>
          <w:rFonts w:ascii="Exo" w:hAnsi="Exo"/>
          <w:bCs/>
          <w:sz w:val="24"/>
          <w:szCs w:val="24"/>
        </w:rPr>
      </w:pPr>
      <w:r w:rsidRPr="00880E1D">
        <w:rPr>
          <w:rFonts w:ascii="Exo" w:hAnsi="Exo"/>
          <w:bCs/>
          <w:sz w:val="24"/>
          <w:szCs w:val="24"/>
        </w:rPr>
        <w:t>El servicio de laboratorista se incluye como ítem de servicio aparte</w:t>
      </w:r>
      <w:r>
        <w:rPr>
          <w:rFonts w:ascii="Exo" w:hAnsi="Exo"/>
          <w:bCs/>
          <w:sz w:val="24"/>
          <w:szCs w:val="24"/>
        </w:rPr>
        <w:t xml:space="preserve">, su función es para realizar </w:t>
      </w:r>
      <w:r w:rsidRPr="00880E1D">
        <w:rPr>
          <w:rFonts w:ascii="Exo" w:hAnsi="Exo"/>
          <w:bCs/>
          <w:sz w:val="24"/>
          <w:szCs w:val="24"/>
        </w:rPr>
        <w:t>a los análisis de laboratorio, rutinarios y especiales</w:t>
      </w:r>
      <w:r>
        <w:rPr>
          <w:rFonts w:ascii="Exo" w:hAnsi="Exo"/>
          <w:bCs/>
          <w:sz w:val="24"/>
          <w:szCs w:val="24"/>
        </w:rPr>
        <w:t xml:space="preserve"> requeridos por EMEA. </w:t>
      </w:r>
    </w:p>
    <w:p w14:paraId="269C5E46" w14:textId="77777777" w:rsidR="00880E1D" w:rsidRPr="00880E1D" w:rsidRDefault="00880E1D" w:rsidP="00880E1D">
      <w:pPr>
        <w:jc w:val="both"/>
        <w:outlineLvl w:val="0"/>
        <w:rPr>
          <w:rFonts w:ascii="Exo" w:hAnsi="Exo"/>
          <w:bCs/>
          <w:sz w:val="24"/>
          <w:szCs w:val="24"/>
        </w:rPr>
      </w:pPr>
    </w:p>
    <w:p w14:paraId="098A1DCD" w14:textId="77777777" w:rsidR="00190110" w:rsidRPr="00190110" w:rsidRDefault="00190110" w:rsidP="00190110">
      <w:pPr>
        <w:pStyle w:val="Prrafodelista"/>
        <w:jc w:val="both"/>
        <w:outlineLvl w:val="0"/>
        <w:rPr>
          <w:rFonts w:ascii="Exo" w:hAnsi="Exo"/>
          <w:b/>
          <w:color w:val="20335A"/>
          <w:sz w:val="24"/>
          <w:szCs w:val="24"/>
        </w:rPr>
      </w:pPr>
    </w:p>
    <w:p w14:paraId="4B884A2E" w14:textId="6F2281A9" w:rsidR="00935C63" w:rsidRPr="00935C63" w:rsidRDefault="00935C63" w:rsidP="00FF757D">
      <w:pPr>
        <w:jc w:val="both"/>
        <w:rPr>
          <w:rFonts w:ascii="Exo" w:hAnsi="Exo"/>
          <w:b/>
          <w:sz w:val="24"/>
          <w:szCs w:val="24"/>
        </w:rPr>
      </w:pPr>
      <w:r w:rsidRPr="00935C63">
        <w:rPr>
          <w:rFonts w:ascii="Exo" w:hAnsi="Exo"/>
          <w:b/>
          <w:sz w:val="24"/>
          <w:szCs w:val="24"/>
        </w:rPr>
        <w:t>Notas:</w:t>
      </w:r>
    </w:p>
    <w:p w14:paraId="2354484B" w14:textId="5F229C26" w:rsidR="00935C63" w:rsidRDefault="00935C63" w:rsidP="00935C63">
      <w:pPr>
        <w:pStyle w:val="Prrafodelista"/>
        <w:numPr>
          <w:ilvl w:val="0"/>
          <w:numId w:val="41"/>
        </w:numPr>
        <w:jc w:val="both"/>
        <w:rPr>
          <w:rFonts w:ascii="Exo" w:hAnsi="Exo"/>
          <w:bCs/>
          <w:sz w:val="24"/>
          <w:szCs w:val="24"/>
        </w:rPr>
      </w:pPr>
      <w:r>
        <w:rPr>
          <w:rFonts w:ascii="Exo" w:hAnsi="Exo"/>
          <w:bCs/>
          <w:sz w:val="24"/>
          <w:szCs w:val="24"/>
        </w:rPr>
        <w:t>No se incluye dentro del servicio la provisión de boquillas dosificadoras.</w:t>
      </w:r>
    </w:p>
    <w:p w14:paraId="5965D25D" w14:textId="029B9DE3" w:rsidR="00935C63" w:rsidRPr="00935C63" w:rsidRDefault="00885C41" w:rsidP="00935C63">
      <w:pPr>
        <w:pStyle w:val="Prrafodelista"/>
        <w:numPr>
          <w:ilvl w:val="0"/>
          <w:numId w:val="41"/>
        </w:numPr>
        <w:jc w:val="both"/>
        <w:rPr>
          <w:rFonts w:ascii="Exo" w:hAnsi="Exo"/>
          <w:bCs/>
          <w:sz w:val="24"/>
          <w:szCs w:val="24"/>
        </w:rPr>
      </w:pPr>
      <w:r>
        <w:rPr>
          <w:rFonts w:ascii="Exo" w:hAnsi="Exo"/>
          <w:bCs/>
          <w:sz w:val="24"/>
          <w:szCs w:val="24"/>
        </w:rPr>
        <w:t>Los análisis de rutina de laboratorio incluidos</w:t>
      </w:r>
      <w:r w:rsidR="00891500">
        <w:rPr>
          <w:rFonts w:ascii="Exo" w:hAnsi="Exo"/>
          <w:bCs/>
          <w:sz w:val="24"/>
          <w:szCs w:val="24"/>
        </w:rPr>
        <w:t xml:space="preserve"> están encuadrados dentro del pliego técnico de licitación, para un alcance mayor se debe conversar entre las partes. </w:t>
      </w:r>
    </w:p>
    <w:p w14:paraId="621BBADD" w14:textId="760F75F9" w:rsidR="003A537B" w:rsidRPr="0005598A" w:rsidRDefault="003A537B" w:rsidP="00877C01">
      <w:pPr>
        <w:pStyle w:val="TDC2"/>
        <w:numPr>
          <w:ilvl w:val="0"/>
          <w:numId w:val="36"/>
        </w:numPr>
        <w:ind w:left="426"/>
      </w:pPr>
      <w:bookmarkStart w:id="62" w:name="_Toc126583171"/>
      <w:bookmarkStart w:id="63" w:name="_Toc132317044"/>
      <w:bookmarkStart w:id="64" w:name="_Toc132317226"/>
      <w:bookmarkStart w:id="65" w:name="_Toc136338332"/>
      <w:bookmarkEnd w:id="61"/>
      <w:r w:rsidRPr="0005598A">
        <w:rPr>
          <w:rStyle w:val="Estilo1Car"/>
        </w:rPr>
        <w:t>INDICADORES DE PERFORMANCE</w:t>
      </w:r>
      <w:bookmarkEnd w:id="62"/>
      <w:bookmarkEnd w:id="63"/>
      <w:bookmarkEnd w:id="64"/>
      <w:bookmarkEnd w:id="65"/>
    </w:p>
    <w:p w14:paraId="5CDC9F8D" w14:textId="77777777" w:rsidR="003A537B" w:rsidRPr="00A87240" w:rsidRDefault="003A537B" w:rsidP="003A537B">
      <w:pPr>
        <w:rPr>
          <w:rFonts w:ascii="Exo" w:hAnsi="Exo"/>
          <w:sz w:val="24"/>
          <w:szCs w:val="24"/>
          <w:highlight w:val="yellow"/>
        </w:rPr>
      </w:pPr>
    </w:p>
    <w:p w14:paraId="16E1DA50" w14:textId="77777777" w:rsidR="003A537B" w:rsidRPr="00A87240" w:rsidRDefault="003A537B" w:rsidP="003A537B">
      <w:pPr>
        <w:jc w:val="both"/>
        <w:rPr>
          <w:rFonts w:ascii="Exo" w:hAnsi="Exo"/>
          <w:sz w:val="24"/>
          <w:szCs w:val="24"/>
        </w:rPr>
      </w:pPr>
      <w:r w:rsidRPr="00A87240">
        <w:rPr>
          <w:rFonts w:ascii="Exo" w:hAnsi="Exo"/>
          <w:sz w:val="24"/>
          <w:szCs w:val="24"/>
        </w:rPr>
        <w:t xml:space="preserve">Los indicadores de performance serán respaldados mediante informes mensuales y validados en reuniones de calidad entre las partes con frecuencia a consensuar. Así mismo, de ser requerido añadir o reevaluar puntos de monitoreo/frecuencia/criterio se realizará previo acuerdo entre las partes y acorde a la necesidad de las operaciones.  </w:t>
      </w:r>
    </w:p>
    <w:p w14:paraId="7180ECBA" w14:textId="77777777" w:rsidR="003A537B" w:rsidRPr="00A87240" w:rsidRDefault="003A537B" w:rsidP="003A537B">
      <w:pPr>
        <w:jc w:val="both"/>
        <w:rPr>
          <w:rFonts w:ascii="Exo" w:hAnsi="Exo"/>
          <w:sz w:val="24"/>
          <w:szCs w:val="24"/>
        </w:rPr>
      </w:pPr>
    </w:p>
    <w:p w14:paraId="7A068837" w14:textId="099BFF93" w:rsidR="003A537B" w:rsidRPr="0005598A" w:rsidRDefault="003A537B" w:rsidP="00877C01">
      <w:pPr>
        <w:pStyle w:val="TDC2"/>
        <w:numPr>
          <w:ilvl w:val="0"/>
          <w:numId w:val="36"/>
        </w:numPr>
        <w:ind w:left="426"/>
        <w:rPr>
          <w:rStyle w:val="Estilo1Car"/>
          <w:b/>
        </w:rPr>
      </w:pPr>
      <w:bookmarkStart w:id="66" w:name="_Toc132317045"/>
      <w:bookmarkStart w:id="67" w:name="_Toc132317227"/>
      <w:bookmarkStart w:id="68" w:name="_Toc136338333"/>
      <w:r w:rsidRPr="0005598A">
        <w:rPr>
          <w:rStyle w:val="Estilo1Car"/>
        </w:rPr>
        <w:t>SEGURIDAD, HIGIENE y AMBIENTE</w:t>
      </w:r>
      <w:bookmarkEnd w:id="66"/>
      <w:bookmarkEnd w:id="67"/>
      <w:bookmarkEnd w:id="68"/>
      <w:r w:rsidRPr="0005598A">
        <w:rPr>
          <w:rStyle w:val="Estilo1Car"/>
        </w:rPr>
        <w:t xml:space="preserve"> </w:t>
      </w:r>
    </w:p>
    <w:p w14:paraId="67A48E81" w14:textId="77777777" w:rsidR="003A537B" w:rsidRPr="00A87240" w:rsidRDefault="003A537B" w:rsidP="003A537B">
      <w:pPr>
        <w:rPr>
          <w:rFonts w:ascii="Exo" w:hAnsi="Exo"/>
          <w:sz w:val="24"/>
          <w:szCs w:val="24"/>
          <w:highlight w:val="yellow"/>
        </w:rPr>
      </w:pPr>
    </w:p>
    <w:p w14:paraId="2EFBD3B0" w14:textId="025825AD" w:rsidR="003A537B" w:rsidRDefault="003A537B" w:rsidP="003A537B">
      <w:pPr>
        <w:jc w:val="both"/>
        <w:rPr>
          <w:rFonts w:ascii="Exo" w:hAnsi="Exo"/>
          <w:sz w:val="24"/>
        </w:rPr>
      </w:pPr>
      <w:r w:rsidRPr="00A87240">
        <w:rPr>
          <w:rFonts w:ascii="Exo" w:hAnsi="Exo"/>
          <w:sz w:val="24"/>
        </w:rPr>
        <w:t>Todas las actividades desarrolladas por PECOM ENERGÍA S.A. operan con sistema de gestión en observancia de las normas de Calidad ISO 9001:2015, Medio Ambiente ISO 14001:2015, y Salud y Seguridad de los Trabajadores ISO 45001:2015. Esto involucra todos los sitios donde se desarrollan las actividades de la organización</w:t>
      </w:r>
      <w:r w:rsidR="00465869">
        <w:rPr>
          <w:rFonts w:ascii="Exo" w:hAnsi="Exo"/>
          <w:sz w:val="24"/>
        </w:rPr>
        <w:t>.</w:t>
      </w:r>
    </w:p>
    <w:p w14:paraId="38C67612" w14:textId="77777777" w:rsidR="00465869" w:rsidRPr="00A87240" w:rsidRDefault="00465869" w:rsidP="003A537B">
      <w:pPr>
        <w:jc w:val="both"/>
        <w:rPr>
          <w:rFonts w:ascii="Exo" w:hAnsi="Exo"/>
          <w:sz w:val="32"/>
          <w:szCs w:val="24"/>
        </w:rPr>
      </w:pPr>
    </w:p>
    <w:p w14:paraId="0DF4E533" w14:textId="77777777" w:rsidR="003A537B" w:rsidRPr="00A87240" w:rsidRDefault="003A537B" w:rsidP="003A537B">
      <w:pPr>
        <w:jc w:val="both"/>
        <w:rPr>
          <w:rFonts w:ascii="Exo" w:hAnsi="Exo"/>
          <w:sz w:val="24"/>
          <w:szCs w:val="24"/>
        </w:rPr>
      </w:pPr>
      <w:r w:rsidRPr="00A87240">
        <w:rPr>
          <w:rFonts w:ascii="Exo" w:hAnsi="Exo"/>
          <w:sz w:val="24"/>
          <w:szCs w:val="24"/>
        </w:rPr>
        <w:t>La coordinación de los servicios se mantendrá por la actividad del RT y el referente de Higiene y Seguridad que brindará soporte en capacitaciones, relevamiento de índices y asistencia a operaciones en campo.</w:t>
      </w:r>
    </w:p>
    <w:p w14:paraId="13A87E47" w14:textId="77777777" w:rsidR="00BA38E4" w:rsidRPr="00BA38E4" w:rsidRDefault="00BA38E4" w:rsidP="00BA38E4">
      <w:pPr>
        <w:rPr>
          <w:rFonts w:ascii="Exo" w:hAnsi="Exo"/>
          <w:sz w:val="24"/>
          <w:szCs w:val="24"/>
        </w:rPr>
      </w:pPr>
    </w:p>
    <w:sectPr w:rsidR="00BA38E4" w:rsidRPr="00BA38E4" w:rsidSect="004E79D9">
      <w:pgSz w:w="11906" w:h="16838"/>
      <w:pgMar w:top="1418" w:right="849" w:bottom="1418" w:left="851" w:header="283" w:footer="720" w:gutter="0"/>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Joanna Carolina Villanova Briceño" w:date="2023-08-24T00:31:00Z" w:initials="JCVB">
    <w:p w14:paraId="2DCB1E93" w14:textId="77777777" w:rsidR="0075672D" w:rsidRDefault="0075672D" w:rsidP="0080333E">
      <w:pPr>
        <w:pStyle w:val="Textocomentario"/>
      </w:pPr>
      <w:r>
        <w:rPr>
          <w:rStyle w:val="Refdecomentario"/>
        </w:rPr>
        <w:annotationRef/>
      </w:r>
      <w:r>
        <w:t>Ver si tenemos que eliminar los ensayos de laboratorio</w:t>
      </w:r>
    </w:p>
  </w:comment>
  <w:comment w:id="12" w:author="Joanna Carolina Villanova Briceño" w:date="2023-08-24T00:34:00Z" w:initials="JCVB">
    <w:p w14:paraId="146A97BA" w14:textId="77777777" w:rsidR="00C42E25" w:rsidRDefault="00C42E25" w:rsidP="008865BE">
      <w:pPr>
        <w:pStyle w:val="Textocomentario"/>
      </w:pPr>
      <w:r>
        <w:rPr>
          <w:rStyle w:val="Refdecomentario"/>
        </w:rPr>
        <w:annotationRef/>
      </w:r>
      <w:r>
        <w:t>No vamos a proveer equipos, evaluar si dejamos o no esta parte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DCB1E93" w15:done="0"/>
  <w15:commentEx w15:paraId="146A97B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91236E" w16cex:dateUtc="2023-08-24T03:31:00Z"/>
  <w16cex:commentExtensible w16cex:durableId="2891242F" w16cex:dateUtc="2023-08-24T03: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DCB1E93" w16cid:durableId="2891236E"/>
  <w16cid:commentId w16cid:paraId="146A97BA" w16cid:durableId="2891242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10BC60" w14:textId="77777777" w:rsidR="00F7303C" w:rsidRDefault="00F7303C">
      <w:r>
        <w:separator/>
      </w:r>
    </w:p>
  </w:endnote>
  <w:endnote w:type="continuationSeparator" w:id="0">
    <w:p w14:paraId="220DE967" w14:textId="77777777" w:rsidR="00F7303C" w:rsidRDefault="00F7303C">
      <w:r>
        <w:continuationSeparator/>
      </w:r>
    </w:p>
  </w:endnote>
  <w:endnote w:type="continuationNotice" w:id="1">
    <w:p w14:paraId="7F43F5BB" w14:textId="77777777" w:rsidR="00F7303C" w:rsidRDefault="00F730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Exo">
    <w:panose1 w:val="00000500000000000000"/>
    <w:charset w:val="00"/>
    <w:family w:val="modern"/>
    <w:notTrueType/>
    <w:pitch w:val="variable"/>
    <w:sig w:usb0="A00000EF" w:usb1="4000204B" w:usb2="00000000" w:usb3="00000000" w:csb0="00000193" w:csb1="00000000"/>
  </w:font>
  <w:font w:name="Exo Black">
    <w:panose1 w:val="00000A00000000000000"/>
    <w:charset w:val="00"/>
    <w:family w:val="auto"/>
    <w:pitch w:val="variable"/>
    <w:sig w:usb0="20000007" w:usb1="00000001" w:usb2="00000000" w:usb3="00000000" w:csb0="00000193"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xo 2 Black">
    <w:panose1 w:val="00000A00000000000000"/>
    <w:charset w:val="00"/>
    <w:family w:val="auto"/>
    <w:pitch w:val="variable"/>
    <w:sig w:usb0="00000207" w:usb1="00000000" w:usb2="00000000" w:usb3="00000000" w:csb0="00000097" w:csb1="00000000"/>
  </w:font>
  <w:font w:name="Yu Mincho">
    <w:altName w:val="游明朝"/>
    <w:charset w:val="80"/>
    <w:family w:val="roman"/>
    <w:pitch w:val="variable"/>
    <w:sig w:usb0="800002E7" w:usb1="2AC7FCFF" w:usb2="00000012" w:usb3="00000000" w:csb0="0002009F" w:csb1="00000000"/>
  </w:font>
  <w:font w:name="Arial Unicode MS">
    <w:panose1 w:val="020B0604020202020204"/>
    <w:charset w:val="80"/>
    <w:family w:val="swiss"/>
    <w:pitch w:val="variable"/>
    <w:sig w:usb0="F7FFAEFF" w:usb1="F9DFFFFF" w:usb2="0000007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0F96D" w14:textId="71B7BFAD" w:rsidR="00461591" w:rsidRPr="00926AC2" w:rsidRDefault="00AF2568" w:rsidP="00926AC2">
    <w:pPr>
      <w:ind w:left="284"/>
    </w:pPr>
    <w:r>
      <w:rPr>
        <w:noProof/>
      </w:rPr>
      <mc:AlternateContent>
        <mc:Choice Requires="wps">
          <w:drawing>
            <wp:anchor distT="0" distB="0" distL="114300" distR="114300" simplePos="0" relativeHeight="251658241" behindDoc="0" locked="0" layoutInCell="1" allowOverlap="1" wp14:anchorId="0D55DA24" wp14:editId="1929C002">
              <wp:simplePos x="0" y="0"/>
              <wp:positionH relativeFrom="column">
                <wp:posOffset>151130</wp:posOffset>
              </wp:positionH>
              <wp:positionV relativeFrom="paragraph">
                <wp:posOffset>82550</wp:posOffset>
              </wp:positionV>
              <wp:extent cx="5630545" cy="245110"/>
              <wp:effectExtent l="0" t="0" r="0" b="0"/>
              <wp:wrapNone/>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0545" cy="245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8E12EB" w14:textId="0C589CE1" w:rsidR="00461591" w:rsidRPr="009617A0" w:rsidRDefault="00461591" w:rsidP="00926AC2">
                          <w:pPr>
                            <w:jc w:val="both"/>
                            <w:rPr>
                              <w:rFonts w:ascii="Exo" w:hAnsi="Exo" w:cs="Arial"/>
                              <w:color w:val="20335A"/>
                              <w:sz w:val="16"/>
                              <w:szCs w:val="16"/>
                            </w:rPr>
                          </w:pPr>
                          <w:r w:rsidRPr="00C07F3C">
                            <w:rPr>
                              <w:rFonts w:ascii="Exo" w:hAnsi="Exo" w:cs="Arial"/>
                              <w:color w:val="20335A"/>
                              <w:sz w:val="16"/>
                              <w:szCs w:val="16"/>
                            </w:rPr>
                            <w:t xml:space="preserve">|   </w:t>
                          </w:r>
                          <w:r w:rsidR="008F01FD" w:rsidRPr="008F01FD">
                            <w:rPr>
                              <w:rFonts w:ascii="Exo" w:hAnsi="Exo" w:cs="Arial"/>
                              <w:color w:val="20335A"/>
                              <w:sz w:val="16"/>
                              <w:szCs w:val="16"/>
                            </w:rPr>
                            <w:t xml:space="preserve">Servicio </w:t>
                          </w:r>
                          <w:r w:rsidR="004F2F36">
                            <w:rPr>
                              <w:rFonts w:ascii="Exo" w:hAnsi="Exo" w:cs="Arial"/>
                              <w:color w:val="20335A"/>
                              <w:sz w:val="16"/>
                              <w:szCs w:val="16"/>
                            </w:rPr>
                            <w:t xml:space="preserve">Integral de Tratamientos Químicos </w:t>
                          </w:r>
                          <w:r w:rsidR="00A66E53">
                            <w:rPr>
                              <w:rFonts w:ascii="Exo" w:hAnsi="Exo" w:cs="Arial"/>
                              <w:color w:val="20335A"/>
                              <w:sz w:val="16"/>
                              <w:szCs w:val="16"/>
                            </w:rPr>
                            <w:t>–</w:t>
                          </w:r>
                          <w:r w:rsidR="008F01FD" w:rsidRPr="008F01FD">
                            <w:rPr>
                              <w:rFonts w:ascii="Exo" w:hAnsi="Exo" w:cs="Arial"/>
                              <w:color w:val="20335A"/>
                              <w:sz w:val="16"/>
                              <w:szCs w:val="16"/>
                            </w:rPr>
                            <w:t xml:space="preserve"> </w:t>
                          </w:r>
                          <w:r w:rsidR="00C42E25">
                            <w:rPr>
                              <w:rFonts w:ascii="Exo" w:hAnsi="Exo" w:cs="Arial"/>
                              <w:color w:val="20335A"/>
                              <w:sz w:val="16"/>
                              <w:szCs w:val="16"/>
                            </w:rPr>
                            <w:t>ExxonMobil Exploration Argentina S.R.L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D55DA24" id="_x0000_t202" coordsize="21600,21600" o:spt="202" path="m,l,21600r21600,l21600,xe">
              <v:stroke joinstyle="miter"/>
              <v:path gradientshapeok="t" o:connecttype="rect"/>
            </v:shapetype>
            <v:shape id="Cuadro de texto 2" o:spid="_x0000_s1028" type="#_x0000_t202" style="position:absolute;left:0;text-align:left;margin-left:11.9pt;margin-top:6.5pt;width:443.35pt;height:19.3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" filled="f" stroked="f">
              <v:textbox>
                <w:txbxContent>
                  <w:p w14:paraId="7A8E12EB" w14:textId="0C589CE1" w:rsidR="00461591" w:rsidRPr="009617A0" w:rsidRDefault="00461591" w:rsidP="00926AC2">
                    <w:pPr>
                      <w:jc w:val="both"/>
                      <w:rPr>
                        <w:rFonts w:ascii="Exo" w:hAnsi="Exo" w:cs="Arial"/>
                        <w:color w:val="20335A"/>
                        <w:sz w:val="16"/>
                        <w:szCs w:val="16"/>
                      </w:rPr>
                    </w:pPr>
                    <w:r w:rsidRPr="00C07F3C">
                      <w:rPr>
                        <w:rFonts w:ascii="Exo" w:hAnsi="Exo" w:cs="Arial"/>
                        <w:color w:val="20335A"/>
                        <w:sz w:val="16"/>
                        <w:szCs w:val="16"/>
                      </w:rPr>
                      <w:t xml:space="preserve">|   </w:t>
                    </w:r>
                    <w:r w:rsidR="008F01FD" w:rsidRPr="008F01FD">
                      <w:rPr>
                        <w:rFonts w:ascii="Exo" w:hAnsi="Exo" w:cs="Arial"/>
                        <w:color w:val="20335A"/>
                        <w:sz w:val="16"/>
                        <w:szCs w:val="16"/>
                      </w:rPr>
                      <w:t xml:space="preserve">Servicio </w:t>
                    </w:r>
                    <w:r w:rsidR="004F2F36">
                      <w:rPr>
                        <w:rFonts w:ascii="Exo" w:hAnsi="Exo" w:cs="Arial"/>
                        <w:color w:val="20335A"/>
                        <w:sz w:val="16"/>
                        <w:szCs w:val="16"/>
                      </w:rPr>
                      <w:t xml:space="preserve">Integral de Tratamientos Químicos </w:t>
                    </w:r>
                    <w:r w:rsidR="00A66E53">
                      <w:rPr>
                        <w:rFonts w:ascii="Exo" w:hAnsi="Exo" w:cs="Arial"/>
                        <w:color w:val="20335A"/>
                        <w:sz w:val="16"/>
                        <w:szCs w:val="16"/>
                      </w:rPr>
                      <w:t>–</w:t>
                    </w:r>
                    <w:r w:rsidR="008F01FD" w:rsidRPr="008F01FD">
                      <w:rPr>
                        <w:rFonts w:ascii="Exo" w:hAnsi="Exo" w:cs="Arial"/>
                        <w:color w:val="20335A"/>
                        <w:sz w:val="16"/>
                        <w:szCs w:val="16"/>
                      </w:rPr>
                      <w:t xml:space="preserve"> </w:t>
                    </w:r>
                    <w:r w:rsidR="00C42E25">
                      <w:rPr>
                        <w:rFonts w:ascii="Exo" w:hAnsi="Exo" w:cs="Arial"/>
                        <w:color w:val="20335A"/>
                        <w:sz w:val="16"/>
                        <w:szCs w:val="16"/>
                      </w:rPr>
                      <w:t>ExxonMobil Exploration Argentina S.R.L</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319E465C" wp14:editId="06CCB767">
              <wp:simplePos x="0" y="0"/>
              <wp:positionH relativeFrom="column">
                <wp:posOffset>-82550</wp:posOffset>
              </wp:positionH>
              <wp:positionV relativeFrom="paragraph">
                <wp:posOffset>83820</wp:posOffset>
              </wp:positionV>
              <wp:extent cx="381635" cy="245110"/>
              <wp:effectExtent l="0" t="0" r="0" b="0"/>
              <wp:wrapNone/>
              <wp:docPr id="1" name="Cuadro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35" cy="245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B58104" w14:textId="77777777" w:rsidR="00461591" w:rsidRPr="00C07F3C" w:rsidRDefault="00461591" w:rsidP="00926AC2">
                          <w:pPr>
                            <w:rPr>
                              <w:rFonts w:ascii="Exo" w:hAnsi="Exo"/>
                              <w:color w:val="20335A"/>
                              <w:sz w:val="16"/>
                              <w:szCs w:val="16"/>
                            </w:rPr>
                          </w:pPr>
                          <w:r w:rsidRPr="00C07F3C">
                            <w:rPr>
                              <w:rStyle w:val="Nmerodepgina"/>
                              <w:rFonts w:ascii="Exo" w:hAnsi="Exo" w:cs="Arial"/>
                              <w:color w:val="20335A"/>
                              <w:sz w:val="16"/>
                              <w:szCs w:val="16"/>
                            </w:rPr>
                            <w:fldChar w:fldCharType="begin"/>
                          </w:r>
                          <w:r w:rsidRPr="00C07F3C">
                            <w:rPr>
                              <w:rStyle w:val="Nmerodepgina"/>
                              <w:rFonts w:ascii="Exo" w:hAnsi="Exo" w:cs="Arial"/>
                              <w:color w:val="20335A"/>
                              <w:sz w:val="16"/>
                              <w:szCs w:val="16"/>
                            </w:rPr>
                            <w:instrText xml:space="preserve"> PAGE </w:instrText>
                          </w:r>
                          <w:r w:rsidRPr="00C07F3C">
                            <w:rPr>
                              <w:rStyle w:val="Nmerodepgina"/>
                              <w:rFonts w:ascii="Exo" w:hAnsi="Exo" w:cs="Arial"/>
                              <w:color w:val="20335A"/>
                              <w:sz w:val="16"/>
                              <w:szCs w:val="16"/>
                            </w:rPr>
                            <w:fldChar w:fldCharType="separate"/>
                          </w:r>
                          <w:r w:rsidR="009A6720">
                            <w:rPr>
                              <w:rStyle w:val="Nmerodepgina"/>
                              <w:rFonts w:ascii="Exo" w:hAnsi="Exo" w:cs="Arial"/>
                              <w:noProof/>
                              <w:color w:val="20335A"/>
                              <w:sz w:val="16"/>
                              <w:szCs w:val="16"/>
                            </w:rPr>
                            <w:t>20</w:t>
                          </w:r>
                          <w:r w:rsidRPr="00C07F3C">
                            <w:rPr>
                              <w:rStyle w:val="Nmerodepgina"/>
                              <w:rFonts w:ascii="Exo" w:hAnsi="Exo" w:cs="Arial"/>
                              <w:color w:val="20335A"/>
                              <w:sz w:val="16"/>
                              <w:szCs w:val="16"/>
                            </w:rPr>
                            <w:fldChar w:fldCharType="end"/>
                          </w:r>
                        </w:p>
                        <w:p w14:paraId="27233159" w14:textId="77777777" w:rsidR="00461591" w:rsidRPr="00C07F3C" w:rsidRDefault="00461591" w:rsidP="00926AC2">
                          <w:pPr>
                            <w:rPr>
                              <w:rFonts w:ascii="Exo" w:hAnsi="Exo"/>
                              <w:color w:val="20335A"/>
                              <w:sz w:val="16"/>
                              <w:szCs w:val="1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19E465C" id="Cuadro de texto 1" o:spid="_x0000_s1029" type="#_x0000_t202" style="position:absolute;left:0;text-align:left;margin-left:-6.5pt;margin-top:6.6pt;width:30.05pt;height:19.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" filled="f" stroked="f">
              <v:textbox>
                <w:txbxContent>
                  <w:p w14:paraId="2DB58104" w14:textId="77777777" w:rsidR="00461591" w:rsidRPr="00C07F3C" w:rsidRDefault="00461591" w:rsidP="00926AC2">
                    <w:pPr>
                      <w:rPr>
                        <w:rFonts w:ascii="Exo" w:hAnsi="Exo"/>
                        <w:color w:val="20335A"/>
                        <w:sz w:val="16"/>
                        <w:szCs w:val="16"/>
                      </w:rPr>
                    </w:pPr>
                    <w:r w:rsidRPr="00C07F3C">
                      <w:rPr>
                        <w:rStyle w:val="Nmerodepgina"/>
                        <w:rFonts w:ascii="Exo" w:hAnsi="Exo" w:cs="Arial"/>
                        <w:color w:val="20335A"/>
                        <w:sz w:val="16"/>
                        <w:szCs w:val="16"/>
                      </w:rPr>
                      <w:fldChar w:fldCharType="begin"/>
                    </w:r>
                    <w:r w:rsidRPr="00C07F3C">
                      <w:rPr>
                        <w:rStyle w:val="Nmerodepgina"/>
                        <w:rFonts w:ascii="Exo" w:hAnsi="Exo" w:cs="Arial"/>
                        <w:color w:val="20335A"/>
                        <w:sz w:val="16"/>
                        <w:szCs w:val="16"/>
                      </w:rPr>
                      <w:instrText xml:space="preserve"> PAGE </w:instrText>
                    </w:r>
                    <w:r w:rsidRPr="00C07F3C">
                      <w:rPr>
                        <w:rStyle w:val="Nmerodepgina"/>
                        <w:rFonts w:ascii="Exo" w:hAnsi="Exo" w:cs="Arial"/>
                        <w:color w:val="20335A"/>
                        <w:sz w:val="16"/>
                        <w:szCs w:val="16"/>
                      </w:rPr>
                      <w:fldChar w:fldCharType="separate"/>
                    </w:r>
                    <w:r w:rsidR="009A6720">
                      <w:rPr>
                        <w:rStyle w:val="Nmerodepgina"/>
                        <w:rFonts w:ascii="Exo" w:hAnsi="Exo" w:cs="Arial"/>
                        <w:noProof/>
                        <w:color w:val="20335A"/>
                        <w:sz w:val="16"/>
                        <w:szCs w:val="16"/>
                      </w:rPr>
                      <w:t>20</w:t>
                    </w:r>
                    <w:r w:rsidRPr="00C07F3C">
                      <w:rPr>
                        <w:rStyle w:val="Nmerodepgina"/>
                        <w:rFonts w:ascii="Exo" w:hAnsi="Exo" w:cs="Arial"/>
                        <w:color w:val="20335A"/>
                        <w:sz w:val="16"/>
                        <w:szCs w:val="16"/>
                      </w:rPr>
                      <w:fldChar w:fldCharType="end"/>
                    </w:r>
                  </w:p>
                  <w:p w14:paraId="27233159" w14:textId="77777777" w:rsidR="00461591" w:rsidRPr="00C07F3C" w:rsidRDefault="00461591" w:rsidP="00926AC2">
                    <w:pPr>
                      <w:rPr>
                        <w:rFonts w:ascii="Exo" w:hAnsi="Exo"/>
                        <w:color w:val="20335A"/>
                        <w:sz w:val="16"/>
                        <w:szCs w:val="16"/>
                      </w:rPr>
                    </w:pP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42B7A" w14:textId="77777777" w:rsidR="00461591" w:rsidRDefault="00461591">
    <w:pPr>
      <w:pStyle w:val="Piedepgina"/>
    </w:pPr>
  </w:p>
  <w:p w14:paraId="2D54E5A7" w14:textId="77777777" w:rsidR="00461591" w:rsidRDefault="0046159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22E0AB" w14:textId="77777777" w:rsidR="00F7303C" w:rsidRDefault="00F7303C">
      <w:r>
        <w:separator/>
      </w:r>
    </w:p>
  </w:footnote>
  <w:footnote w:type="continuationSeparator" w:id="0">
    <w:p w14:paraId="2D50682E" w14:textId="77777777" w:rsidR="00F7303C" w:rsidRDefault="00F7303C">
      <w:r>
        <w:continuationSeparator/>
      </w:r>
    </w:p>
  </w:footnote>
  <w:footnote w:type="continuationNotice" w:id="1">
    <w:p w14:paraId="683AC317" w14:textId="77777777" w:rsidR="00F7303C" w:rsidRDefault="00F7303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E29C7" w14:textId="40944333" w:rsidR="00461591" w:rsidRPr="001C7366" w:rsidRDefault="00AF2568" w:rsidP="001C7366">
    <w:pPr>
      <w:pStyle w:val="Encabezado"/>
    </w:pPr>
    <w:r>
      <w:rPr>
        <w:noProof/>
      </w:rPr>
      <w:drawing>
        <wp:anchor distT="0" distB="0" distL="114300" distR="114300" simplePos="0" relativeHeight="251658242" behindDoc="1" locked="0" layoutInCell="1" allowOverlap="1" wp14:anchorId="33416FEE" wp14:editId="0A858D8E">
          <wp:simplePos x="0" y="0"/>
          <wp:positionH relativeFrom="column">
            <wp:posOffset>-541020</wp:posOffset>
          </wp:positionH>
          <wp:positionV relativeFrom="paragraph">
            <wp:posOffset>-257175</wp:posOffset>
          </wp:positionV>
          <wp:extent cx="7554595" cy="10690225"/>
          <wp:effectExtent l="0" t="0" r="0" b="0"/>
          <wp:wrapNone/>
          <wp:docPr id="1099464991" name="Imagen 1099464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54595" cy="1069022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3" behindDoc="1" locked="0" layoutInCell="1" allowOverlap="1" wp14:anchorId="706FD546" wp14:editId="260DAB76">
          <wp:simplePos x="0" y="0"/>
          <wp:positionH relativeFrom="column">
            <wp:posOffset>-615950</wp:posOffset>
          </wp:positionH>
          <wp:positionV relativeFrom="paragraph">
            <wp:posOffset>-429895</wp:posOffset>
          </wp:positionV>
          <wp:extent cx="7629525" cy="1082040"/>
          <wp:effectExtent l="0" t="0" r="0" b="0"/>
          <wp:wrapNone/>
          <wp:docPr id="504038133" name="Imagen 50403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629525" cy="108204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D64B54" w14:textId="77777777" w:rsidR="00461591" w:rsidRDefault="00461591">
    <w:pPr>
      <w:pStyle w:val="Encabezado"/>
    </w:pPr>
  </w:p>
  <w:p w14:paraId="1C14B14E" w14:textId="77777777" w:rsidR="00461591" w:rsidRDefault="0046159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B445C"/>
    <w:multiLevelType w:val="hybridMultilevel"/>
    <w:tmpl w:val="F8823B22"/>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1536960"/>
    <w:multiLevelType w:val="hybridMultilevel"/>
    <w:tmpl w:val="B456C480"/>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172161E"/>
    <w:multiLevelType w:val="hybridMultilevel"/>
    <w:tmpl w:val="189461AC"/>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3C12B3F"/>
    <w:multiLevelType w:val="hybridMultilevel"/>
    <w:tmpl w:val="7A6CDD4C"/>
    <w:lvl w:ilvl="0" w:tplc="2C0A0001">
      <w:start w:val="1"/>
      <w:numFmt w:val="bullet"/>
      <w:lvlText w:val=""/>
      <w:lvlJc w:val="left"/>
      <w:pPr>
        <w:ind w:left="1160" w:hanging="360"/>
      </w:pPr>
      <w:rPr>
        <w:rFonts w:ascii="Symbol" w:hAnsi="Symbol" w:hint="default"/>
      </w:rPr>
    </w:lvl>
    <w:lvl w:ilvl="1" w:tplc="2C0A0003" w:tentative="1">
      <w:start w:val="1"/>
      <w:numFmt w:val="bullet"/>
      <w:lvlText w:val="o"/>
      <w:lvlJc w:val="left"/>
      <w:pPr>
        <w:ind w:left="1880" w:hanging="360"/>
      </w:pPr>
      <w:rPr>
        <w:rFonts w:ascii="Courier New" w:hAnsi="Courier New" w:cs="Courier New" w:hint="default"/>
      </w:rPr>
    </w:lvl>
    <w:lvl w:ilvl="2" w:tplc="2C0A0005" w:tentative="1">
      <w:start w:val="1"/>
      <w:numFmt w:val="bullet"/>
      <w:lvlText w:val=""/>
      <w:lvlJc w:val="left"/>
      <w:pPr>
        <w:ind w:left="2600" w:hanging="360"/>
      </w:pPr>
      <w:rPr>
        <w:rFonts w:ascii="Wingdings" w:hAnsi="Wingdings" w:hint="default"/>
      </w:rPr>
    </w:lvl>
    <w:lvl w:ilvl="3" w:tplc="2C0A0001" w:tentative="1">
      <w:start w:val="1"/>
      <w:numFmt w:val="bullet"/>
      <w:lvlText w:val=""/>
      <w:lvlJc w:val="left"/>
      <w:pPr>
        <w:ind w:left="3320" w:hanging="360"/>
      </w:pPr>
      <w:rPr>
        <w:rFonts w:ascii="Symbol" w:hAnsi="Symbol" w:hint="default"/>
      </w:rPr>
    </w:lvl>
    <w:lvl w:ilvl="4" w:tplc="2C0A0003" w:tentative="1">
      <w:start w:val="1"/>
      <w:numFmt w:val="bullet"/>
      <w:lvlText w:val="o"/>
      <w:lvlJc w:val="left"/>
      <w:pPr>
        <w:ind w:left="4040" w:hanging="360"/>
      </w:pPr>
      <w:rPr>
        <w:rFonts w:ascii="Courier New" w:hAnsi="Courier New" w:cs="Courier New" w:hint="default"/>
      </w:rPr>
    </w:lvl>
    <w:lvl w:ilvl="5" w:tplc="2C0A0005" w:tentative="1">
      <w:start w:val="1"/>
      <w:numFmt w:val="bullet"/>
      <w:lvlText w:val=""/>
      <w:lvlJc w:val="left"/>
      <w:pPr>
        <w:ind w:left="4760" w:hanging="360"/>
      </w:pPr>
      <w:rPr>
        <w:rFonts w:ascii="Wingdings" w:hAnsi="Wingdings" w:hint="default"/>
      </w:rPr>
    </w:lvl>
    <w:lvl w:ilvl="6" w:tplc="2C0A0001" w:tentative="1">
      <w:start w:val="1"/>
      <w:numFmt w:val="bullet"/>
      <w:lvlText w:val=""/>
      <w:lvlJc w:val="left"/>
      <w:pPr>
        <w:ind w:left="5480" w:hanging="360"/>
      </w:pPr>
      <w:rPr>
        <w:rFonts w:ascii="Symbol" w:hAnsi="Symbol" w:hint="default"/>
      </w:rPr>
    </w:lvl>
    <w:lvl w:ilvl="7" w:tplc="2C0A0003" w:tentative="1">
      <w:start w:val="1"/>
      <w:numFmt w:val="bullet"/>
      <w:lvlText w:val="o"/>
      <w:lvlJc w:val="left"/>
      <w:pPr>
        <w:ind w:left="6200" w:hanging="360"/>
      </w:pPr>
      <w:rPr>
        <w:rFonts w:ascii="Courier New" w:hAnsi="Courier New" w:cs="Courier New" w:hint="default"/>
      </w:rPr>
    </w:lvl>
    <w:lvl w:ilvl="8" w:tplc="2C0A0005" w:tentative="1">
      <w:start w:val="1"/>
      <w:numFmt w:val="bullet"/>
      <w:lvlText w:val=""/>
      <w:lvlJc w:val="left"/>
      <w:pPr>
        <w:ind w:left="6920" w:hanging="360"/>
      </w:pPr>
      <w:rPr>
        <w:rFonts w:ascii="Wingdings" w:hAnsi="Wingdings" w:hint="default"/>
      </w:rPr>
    </w:lvl>
  </w:abstractNum>
  <w:abstractNum w:abstractNumId="4" w15:restartNumberingAfterBreak="0">
    <w:nsid w:val="090824F6"/>
    <w:multiLevelType w:val="hybridMultilevel"/>
    <w:tmpl w:val="4CEC6F68"/>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09DE4324"/>
    <w:multiLevelType w:val="hybridMultilevel"/>
    <w:tmpl w:val="09A8D818"/>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0C6E79CD"/>
    <w:multiLevelType w:val="hybridMultilevel"/>
    <w:tmpl w:val="0436FDE6"/>
    <w:lvl w:ilvl="0" w:tplc="0409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EB85C73"/>
    <w:multiLevelType w:val="hybridMultilevel"/>
    <w:tmpl w:val="05748680"/>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0FD21071"/>
    <w:multiLevelType w:val="hybridMultilevel"/>
    <w:tmpl w:val="1D48C668"/>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0FD5013C"/>
    <w:multiLevelType w:val="hybridMultilevel"/>
    <w:tmpl w:val="C9B22A70"/>
    <w:lvl w:ilvl="0" w:tplc="75F23652">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15:restartNumberingAfterBreak="0">
    <w:nsid w:val="12B901A9"/>
    <w:multiLevelType w:val="hybridMultilevel"/>
    <w:tmpl w:val="C8B07B2E"/>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19F27C49"/>
    <w:multiLevelType w:val="hybridMultilevel"/>
    <w:tmpl w:val="B1F0FAD0"/>
    <w:lvl w:ilvl="0" w:tplc="EE18BCF4">
      <w:numFmt w:val="bullet"/>
      <w:lvlText w:val="-"/>
      <w:lvlJc w:val="left"/>
      <w:pPr>
        <w:ind w:left="720" w:hanging="360"/>
      </w:pPr>
      <w:rPr>
        <w:rFonts w:ascii="Calibri" w:eastAsia="Calibr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1D0739FD"/>
    <w:multiLevelType w:val="hybridMultilevel"/>
    <w:tmpl w:val="FA123C9E"/>
    <w:lvl w:ilvl="0" w:tplc="0AEA10B2">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3" w15:restartNumberingAfterBreak="0">
    <w:nsid w:val="1E3749CF"/>
    <w:multiLevelType w:val="hybridMultilevel"/>
    <w:tmpl w:val="62CC8DE6"/>
    <w:lvl w:ilvl="0" w:tplc="0AEA10B2">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4" w15:restartNumberingAfterBreak="0">
    <w:nsid w:val="20F21E14"/>
    <w:multiLevelType w:val="hybridMultilevel"/>
    <w:tmpl w:val="19948BF6"/>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28713055"/>
    <w:multiLevelType w:val="hybridMultilevel"/>
    <w:tmpl w:val="D0DADE7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2ED27992"/>
    <w:multiLevelType w:val="hybridMultilevel"/>
    <w:tmpl w:val="C3CA969E"/>
    <w:lvl w:ilvl="0" w:tplc="A8A2F6AC">
      <w:start w:val="1"/>
      <w:numFmt w:val="lowerRoman"/>
      <w:pStyle w:val="TDC2"/>
      <w:lvlText w:val="%1."/>
      <w:lvlJc w:val="righ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15:restartNumberingAfterBreak="0">
    <w:nsid w:val="3177513F"/>
    <w:multiLevelType w:val="hybridMultilevel"/>
    <w:tmpl w:val="37C25F4C"/>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31E147E1"/>
    <w:multiLevelType w:val="hybridMultilevel"/>
    <w:tmpl w:val="965E37FE"/>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32C73690"/>
    <w:multiLevelType w:val="hybridMultilevel"/>
    <w:tmpl w:val="06BCAF5A"/>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33B30DB8"/>
    <w:multiLevelType w:val="hybridMultilevel"/>
    <w:tmpl w:val="E8745284"/>
    <w:lvl w:ilvl="0" w:tplc="2C0A000F">
      <w:start w:val="8"/>
      <w:numFmt w:val="decimal"/>
      <w:lvlText w:val="%1."/>
      <w:lvlJc w:val="left"/>
      <w:pPr>
        <w:ind w:left="720" w:hanging="360"/>
      </w:pPr>
      <w:rPr>
        <w:rFonts w:hint="default"/>
        <w:b w:val="0"/>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15:restartNumberingAfterBreak="0">
    <w:nsid w:val="37A0348C"/>
    <w:multiLevelType w:val="hybridMultilevel"/>
    <w:tmpl w:val="28500CD6"/>
    <w:lvl w:ilvl="0" w:tplc="2C0A000D">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22" w15:restartNumberingAfterBreak="0">
    <w:nsid w:val="3E5C0454"/>
    <w:multiLevelType w:val="hybridMultilevel"/>
    <w:tmpl w:val="C51AEFCA"/>
    <w:lvl w:ilvl="0" w:tplc="EE18BCF4">
      <w:numFmt w:val="bullet"/>
      <w:lvlText w:val="-"/>
      <w:lvlJc w:val="left"/>
      <w:pPr>
        <w:ind w:left="720" w:hanging="360"/>
      </w:pPr>
      <w:rPr>
        <w:rFonts w:ascii="Calibri" w:eastAsia="Calibr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3F056B3F"/>
    <w:multiLevelType w:val="hybridMultilevel"/>
    <w:tmpl w:val="3A88E00A"/>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3FDC1ADC"/>
    <w:multiLevelType w:val="hybridMultilevel"/>
    <w:tmpl w:val="5B7E701A"/>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447F7B3E"/>
    <w:multiLevelType w:val="hybridMultilevel"/>
    <w:tmpl w:val="87A67B90"/>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454956FD"/>
    <w:multiLevelType w:val="hybridMultilevel"/>
    <w:tmpl w:val="BED46696"/>
    <w:lvl w:ilvl="0" w:tplc="2C0A0005">
      <w:start w:val="1"/>
      <w:numFmt w:val="bullet"/>
      <w:lvlText w:val=""/>
      <w:lvlJc w:val="left"/>
      <w:pPr>
        <w:ind w:left="800" w:hanging="360"/>
      </w:pPr>
      <w:rPr>
        <w:rFonts w:ascii="Wingdings" w:hAnsi="Wingdings" w:hint="default"/>
      </w:rPr>
    </w:lvl>
    <w:lvl w:ilvl="1" w:tplc="2C0A0003" w:tentative="1">
      <w:start w:val="1"/>
      <w:numFmt w:val="bullet"/>
      <w:lvlText w:val="o"/>
      <w:lvlJc w:val="left"/>
      <w:pPr>
        <w:ind w:left="1520" w:hanging="360"/>
      </w:pPr>
      <w:rPr>
        <w:rFonts w:ascii="Courier New" w:hAnsi="Courier New" w:cs="Courier New" w:hint="default"/>
      </w:rPr>
    </w:lvl>
    <w:lvl w:ilvl="2" w:tplc="2C0A0005" w:tentative="1">
      <w:start w:val="1"/>
      <w:numFmt w:val="bullet"/>
      <w:lvlText w:val=""/>
      <w:lvlJc w:val="left"/>
      <w:pPr>
        <w:ind w:left="2240" w:hanging="360"/>
      </w:pPr>
      <w:rPr>
        <w:rFonts w:ascii="Wingdings" w:hAnsi="Wingdings" w:hint="default"/>
      </w:rPr>
    </w:lvl>
    <w:lvl w:ilvl="3" w:tplc="2C0A0001" w:tentative="1">
      <w:start w:val="1"/>
      <w:numFmt w:val="bullet"/>
      <w:lvlText w:val=""/>
      <w:lvlJc w:val="left"/>
      <w:pPr>
        <w:ind w:left="2960" w:hanging="360"/>
      </w:pPr>
      <w:rPr>
        <w:rFonts w:ascii="Symbol" w:hAnsi="Symbol" w:hint="default"/>
      </w:rPr>
    </w:lvl>
    <w:lvl w:ilvl="4" w:tplc="2C0A0003" w:tentative="1">
      <w:start w:val="1"/>
      <w:numFmt w:val="bullet"/>
      <w:lvlText w:val="o"/>
      <w:lvlJc w:val="left"/>
      <w:pPr>
        <w:ind w:left="3680" w:hanging="360"/>
      </w:pPr>
      <w:rPr>
        <w:rFonts w:ascii="Courier New" w:hAnsi="Courier New" w:cs="Courier New" w:hint="default"/>
      </w:rPr>
    </w:lvl>
    <w:lvl w:ilvl="5" w:tplc="2C0A0005" w:tentative="1">
      <w:start w:val="1"/>
      <w:numFmt w:val="bullet"/>
      <w:lvlText w:val=""/>
      <w:lvlJc w:val="left"/>
      <w:pPr>
        <w:ind w:left="4400" w:hanging="360"/>
      </w:pPr>
      <w:rPr>
        <w:rFonts w:ascii="Wingdings" w:hAnsi="Wingdings" w:hint="default"/>
      </w:rPr>
    </w:lvl>
    <w:lvl w:ilvl="6" w:tplc="2C0A0001" w:tentative="1">
      <w:start w:val="1"/>
      <w:numFmt w:val="bullet"/>
      <w:lvlText w:val=""/>
      <w:lvlJc w:val="left"/>
      <w:pPr>
        <w:ind w:left="5120" w:hanging="360"/>
      </w:pPr>
      <w:rPr>
        <w:rFonts w:ascii="Symbol" w:hAnsi="Symbol" w:hint="default"/>
      </w:rPr>
    </w:lvl>
    <w:lvl w:ilvl="7" w:tplc="2C0A0003" w:tentative="1">
      <w:start w:val="1"/>
      <w:numFmt w:val="bullet"/>
      <w:lvlText w:val="o"/>
      <w:lvlJc w:val="left"/>
      <w:pPr>
        <w:ind w:left="5840" w:hanging="360"/>
      </w:pPr>
      <w:rPr>
        <w:rFonts w:ascii="Courier New" w:hAnsi="Courier New" w:cs="Courier New" w:hint="default"/>
      </w:rPr>
    </w:lvl>
    <w:lvl w:ilvl="8" w:tplc="2C0A0005" w:tentative="1">
      <w:start w:val="1"/>
      <w:numFmt w:val="bullet"/>
      <w:lvlText w:val=""/>
      <w:lvlJc w:val="left"/>
      <w:pPr>
        <w:ind w:left="6560" w:hanging="360"/>
      </w:pPr>
      <w:rPr>
        <w:rFonts w:ascii="Wingdings" w:hAnsi="Wingdings" w:hint="default"/>
      </w:rPr>
    </w:lvl>
  </w:abstractNum>
  <w:abstractNum w:abstractNumId="27" w15:restartNumberingAfterBreak="0">
    <w:nsid w:val="460E379E"/>
    <w:multiLevelType w:val="hybridMultilevel"/>
    <w:tmpl w:val="B3D69054"/>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4B3A2515"/>
    <w:multiLevelType w:val="hybridMultilevel"/>
    <w:tmpl w:val="F36871A4"/>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5CF55C66"/>
    <w:multiLevelType w:val="multilevel"/>
    <w:tmpl w:val="2C0A001F"/>
    <w:lvl w:ilvl="0">
      <w:start w:val="1"/>
      <w:numFmt w:val="decimal"/>
      <w:lvlText w:val="%1."/>
      <w:lvlJc w:val="left"/>
      <w:pPr>
        <w:ind w:left="360" w:hanging="360"/>
      </w:pPr>
    </w:lvl>
    <w:lvl w:ilvl="1">
      <w:start w:val="1"/>
      <w:numFmt w:val="decimal"/>
      <w:lvlText w:val="%1.%2."/>
      <w:lvlJc w:val="left"/>
      <w:pPr>
        <w:ind w:left="574"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DCF1B23"/>
    <w:multiLevelType w:val="hybridMultilevel"/>
    <w:tmpl w:val="E4BED486"/>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5EC0312E"/>
    <w:multiLevelType w:val="hybridMultilevel"/>
    <w:tmpl w:val="6BA64472"/>
    <w:lvl w:ilvl="0" w:tplc="2C0A000F">
      <w:start w:val="8"/>
      <w:numFmt w:val="decimal"/>
      <w:lvlText w:val="%1."/>
      <w:lvlJc w:val="left"/>
      <w:pPr>
        <w:ind w:left="720" w:hanging="360"/>
      </w:pPr>
      <w:rPr>
        <w:rFonts w:hint="default"/>
        <w:b w:val="0"/>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2" w15:restartNumberingAfterBreak="0">
    <w:nsid w:val="61E14749"/>
    <w:multiLevelType w:val="hybridMultilevel"/>
    <w:tmpl w:val="12E6797E"/>
    <w:lvl w:ilvl="0" w:tplc="79A4F4A6">
      <w:start w:val="1"/>
      <w:numFmt w:val="bullet"/>
      <w:lvlText w:val=""/>
      <w:lvlJc w:val="left"/>
      <w:pPr>
        <w:tabs>
          <w:tab w:val="num" w:pos="720"/>
        </w:tabs>
        <w:ind w:left="720" w:hanging="360"/>
      </w:pPr>
      <w:rPr>
        <w:rFonts w:ascii="Wingdings" w:hAnsi="Wingdings" w:hint="default"/>
      </w:rPr>
    </w:lvl>
    <w:lvl w:ilvl="1" w:tplc="17C41D56" w:tentative="1">
      <w:start w:val="1"/>
      <w:numFmt w:val="bullet"/>
      <w:lvlText w:val=""/>
      <w:lvlJc w:val="left"/>
      <w:pPr>
        <w:tabs>
          <w:tab w:val="num" w:pos="1440"/>
        </w:tabs>
        <w:ind w:left="1440" w:hanging="360"/>
      </w:pPr>
      <w:rPr>
        <w:rFonts w:ascii="Wingdings" w:hAnsi="Wingdings" w:hint="default"/>
      </w:rPr>
    </w:lvl>
    <w:lvl w:ilvl="2" w:tplc="E21278F4" w:tentative="1">
      <w:start w:val="1"/>
      <w:numFmt w:val="bullet"/>
      <w:lvlText w:val=""/>
      <w:lvlJc w:val="left"/>
      <w:pPr>
        <w:tabs>
          <w:tab w:val="num" w:pos="2160"/>
        </w:tabs>
        <w:ind w:left="2160" w:hanging="360"/>
      </w:pPr>
      <w:rPr>
        <w:rFonts w:ascii="Wingdings" w:hAnsi="Wingdings" w:hint="default"/>
      </w:rPr>
    </w:lvl>
    <w:lvl w:ilvl="3" w:tplc="8F44970E" w:tentative="1">
      <w:start w:val="1"/>
      <w:numFmt w:val="bullet"/>
      <w:lvlText w:val=""/>
      <w:lvlJc w:val="left"/>
      <w:pPr>
        <w:tabs>
          <w:tab w:val="num" w:pos="2880"/>
        </w:tabs>
        <w:ind w:left="2880" w:hanging="360"/>
      </w:pPr>
      <w:rPr>
        <w:rFonts w:ascii="Wingdings" w:hAnsi="Wingdings" w:hint="default"/>
      </w:rPr>
    </w:lvl>
    <w:lvl w:ilvl="4" w:tplc="901056C2" w:tentative="1">
      <w:start w:val="1"/>
      <w:numFmt w:val="bullet"/>
      <w:lvlText w:val=""/>
      <w:lvlJc w:val="left"/>
      <w:pPr>
        <w:tabs>
          <w:tab w:val="num" w:pos="3600"/>
        </w:tabs>
        <w:ind w:left="3600" w:hanging="360"/>
      </w:pPr>
      <w:rPr>
        <w:rFonts w:ascii="Wingdings" w:hAnsi="Wingdings" w:hint="default"/>
      </w:rPr>
    </w:lvl>
    <w:lvl w:ilvl="5" w:tplc="E4F65312" w:tentative="1">
      <w:start w:val="1"/>
      <w:numFmt w:val="bullet"/>
      <w:lvlText w:val=""/>
      <w:lvlJc w:val="left"/>
      <w:pPr>
        <w:tabs>
          <w:tab w:val="num" w:pos="4320"/>
        </w:tabs>
        <w:ind w:left="4320" w:hanging="360"/>
      </w:pPr>
      <w:rPr>
        <w:rFonts w:ascii="Wingdings" w:hAnsi="Wingdings" w:hint="default"/>
      </w:rPr>
    </w:lvl>
    <w:lvl w:ilvl="6" w:tplc="6B2603F6" w:tentative="1">
      <w:start w:val="1"/>
      <w:numFmt w:val="bullet"/>
      <w:lvlText w:val=""/>
      <w:lvlJc w:val="left"/>
      <w:pPr>
        <w:tabs>
          <w:tab w:val="num" w:pos="5040"/>
        </w:tabs>
        <w:ind w:left="5040" w:hanging="360"/>
      </w:pPr>
      <w:rPr>
        <w:rFonts w:ascii="Wingdings" w:hAnsi="Wingdings" w:hint="default"/>
      </w:rPr>
    </w:lvl>
    <w:lvl w:ilvl="7" w:tplc="367474C0" w:tentative="1">
      <w:start w:val="1"/>
      <w:numFmt w:val="bullet"/>
      <w:lvlText w:val=""/>
      <w:lvlJc w:val="left"/>
      <w:pPr>
        <w:tabs>
          <w:tab w:val="num" w:pos="5760"/>
        </w:tabs>
        <w:ind w:left="5760" w:hanging="360"/>
      </w:pPr>
      <w:rPr>
        <w:rFonts w:ascii="Wingdings" w:hAnsi="Wingdings" w:hint="default"/>
      </w:rPr>
    </w:lvl>
    <w:lvl w:ilvl="8" w:tplc="5BAE81FE"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6576301C"/>
    <w:multiLevelType w:val="hybridMultilevel"/>
    <w:tmpl w:val="BFF4A9EE"/>
    <w:lvl w:ilvl="0" w:tplc="2C0A000D">
      <w:start w:val="1"/>
      <w:numFmt w:val="bullet"/>
      <w:lvlText w:val=""/>
      <w:lvlJc w:val="left"/>
      <w:pPr>
        <w:tabs>
          <w:tab w:val="num" w:pos="360"/>
        </w:tabs>
        <w:ind w:left="360" w:hanging="360"/>
      </w:pPr>
      <w:rPr>
        <w:rFonts w:ascii="Wingdings" w:hAnsi="Wingdings" w:hint="default"/>
      </w:rPr>
    </w:lvl>
    <w:lvl w:ilvl="1" w:tplc="2C0A0003" w:tentative="1">
      <w:start w:val="1"/>
      <w:numFmt w:val="bullet"/>
      <w:lvlText w:val="o"/>
      <w:lvlJc w:val="left"/>
      <w:pPr>
        <w:tabs>
          <w:tab w:val="num" w:pos="1080"/>
        </w:tabs>
        <w:ind w:left="1080" w:hanging="360"/>
      </w:pPr>
      <w:rPr>
        <w:rFonts w:ascii="Courier New" w:hAnsi="Courier New" w:cs="Courier New" w:hint="default"/>
      </w:rPr>
    </w:lvl>
    <w:lvl w:ilvl="2" w:tplc="2C0A0005" w:tentative="1">
      <w:start w:val="1"/>
      <w:numFmt w:val="bullet"/>
      <w:lvlText w:val=""/>
      <w:lvlJc w:val="left"/>
      <w:pPr>
        <w:tabs>
          <w:tab w:val="num" w:pos="1800"/>
        </w:tabs>
        <w:ind w:left="1800" w:hanging="360"/>
      </w:pPr>
      <w:rPr>
        <w:rFonts w:ascii="Wingdings" w:hAnsi="Wingdings" w:hint="default"/>
      </w:rPr>
    </w:lvl>
    <w:lvl w:ilvl="3" w:tplc="2C0A0001" w:tentative="1">
      <w:start w:val="1"/>
      <w:numFmt w:val="bullet"/>
      <w:lvlText w:val=""/>
      <w:lvlJc w:val="left"/>
      <w:pPr>
        <w:tabs>
          <w:tab w:val="num" w:pos="2520"/>
        </w:tabs>
        <w:ind w:left="2520" w:hanging="360"/>
      </w:pPr>
      <w:rPr>
        <w:rFonts w:ascii="Symbol" w:hAnsi="Symbol" w:hint="default"/>
      </w:rPr>
    </w:lvl>
    <w:lvl w:ilvl="4" w:tplc="2C0A0003" w:tentative="1">
      <w:start w:val="1"/>
      <w:numFmt w:val="bullet"/>
      <w:lvlText w:val="o"/>
      <w:lvlJc w:val="left"/>
      <w:pPr>
        <w:tabs>
          <w:tab w:val="num" w:pos="3240"/>
        </w:tabs>
        <w:ind w:left="3240" w:hanging="360"/>
      </w:pPr>
      <w:rPr>
        <w:rFonts w:ascii="Courier New" w:hAnsi="Courier New" w:cs="Courier New" w:hint="default"/>
      </w:rPr>
    </w:lvl>
    <w:lvl w:ilvl="5" w:tplc="2C0A0005" w:tentative="1">
      <w:start w:val="1"/>
      <w:numFmt w:val="bullet"/>
      <w:lvlText w:val=""/>
      <w:lvlJc w:val="left"/>
      <w:pPr>
        <w:tabs>
          <w:tab w:val="num" w:pos="3960"/>
        </w:tabs>
        <w:ind w:left="3960" w:hanging="360"/>
      </w:pPr>
      <w:rPr>
        <w:rFonts w:ascii="Wingdings" w:hAnsi="Wingdings" w:hint="default"/>
      </w:rPr>
    </w:lvl>
    <w:lvl w:ilvl="6" w:tplc="2C0A0001" w:tentative="1">
      <w:start w:val="1"/>
      <w:numFmt w:val="bullet"/>
      <w:lvlText w:val=""/>
      <w:lvlJc w:val="left"/>
      <w:pPr>
        <w:tabs>
          <w:tab w:val="num" w:pos="4680"/>
        </w:tabs>
        <w:ind w:left="4680" w:hanging="360"/>
      </w:pPr>
      <w:rPr>
        <w:rFonts w:ascii="Symbol" w:hAnsi="Symbol" w:hint="default"/>
      </w:rPr>
    </w:lvl>
    <w:lvl w:ilvl="7" w:tplc="2C0A0003" w:tentative="1">
      <w:start w:val="1"/>
      <w:numFmt w:val="bullet"/>
      <w:lvlText w:val="o"/>
      <w:lvlJc w:val="left"/>
      <w:pPr>
        <w:tabs>
          <w:tab w:val="num" w:pos="5400"/>
        </w:tabs>
        <w:ind w:left="5400" w:hanging="360"/>
      </w:pPr>
      <w:rPr>
        <w:rFonts w:ascii="Courier New" w:hAnsi="Courier New" w:cs="Courier New" w:hint="default"/>
      </w:rPr>
    </w:lvl>
    <w:lvl w:ilvl="8" w:tplc="2C0A0005" w:tentative="1">
      <w:start w:val="1"/>
      <w:numFmt w:val="bullet"/>
      <w:lvlText w:val=""/>
      <w:lvlJc w:val="left"/>
      <w:pPr>
        <w:tabs>
          <w:tab w:val="num" w:pos="6120"/>
        </w:tabs>
        <w:ind w:left="6120" w:hanging="360"/>
      </w:pPr>
      <w:rPr>
        <w:rFonts w:ascii="Wingdings" w:hAnsi="Wingdings" w:hint="default"/>
      </w:rPr>
    </w:lvl>
  </w:abstractNum>
  <w:abstractNum w:abstractNumId="34" w15:restartNumberingAfterBreak="0">
    <w:nsid w:val="6B2E15EF"/>
    <w:multiLevelType w:val="hybridMultilevel"/>
    <w:tmpl w:val="E2E63572"/>
    <w:lvl w:ilvl="0" w:tplc="2C0A0005">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35" w15:restartNumberingAfterBreak="0">
    <w:nsid w:val="6D1105C7"/>
    <w:multiLevelType w:val="hybridMultilevel"/>
    <w:tmpl w:val="823CD8A8"/>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6D356882"/>
    <w:multiLevelType w:val="hybridMultilevel"/>
    <w:tmpl w:val="383496FC"/>
    <w:lvl w:ilvl="0" w:tplc="2C0A000D">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37" w15:restartNumberingAfterBreak="0">
    <w:nsid w:val="6FE86625"/>
    <w:multiLevelType w:val="hybridMultilevel"/>
    <w:tmpl w:val="DC0AE88A"/>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748149F8"/>
    <w:multiLevelType w:val="hybridMultilevel"/>
    <w:tmpl w:val="041AA49E"/>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15:restartNumberingAfterBreak="0">
    <w:nsid w:val="756737DF"/>
    <w:multiLevelType w:val="hybridMultilevel"/>
    <w:tmpl w:val="5A8CFE9E"/>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79243D82"/>
    <w:multiLevelType w:val="hybridMultilevel"/>
    <w:tmpl w:val="ED2AFCC6"/>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15:restartNumberingAfterBreak="0">
    <w:nsid w:val="7D393C35"/>
    <w:multiLevelType w:val="hybridMultilevel"/>
    <w:tmpl w:val="998877D8"/>
    <w:lvl w:ilvl="0" w:tplc="2C0A0005">
      <w:start w:val="1"/>
      <w:numFmt w:val="bullet"/>
      <w:lvlText w:val=""/>
      <w:lvlJc w:val="left"/>
      <w:pPr>
        <w:ind w:left="1426"/>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75FE18E4">
      <w:start w:val="1"/>
      <w:numFmt w:val="bullet"/>
      <w:lvlText w:val="o"/>
      <w:lvlJc w:val="left"/>
      <w:pPr>
        <w:ind w:left="20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81857FE">
      <w:start w:val="1"/>
      <w:numFmt w:val="bullet"/>
      <w:lvlText w:val="▪"/>
      <w:lvlJc w:val="left"/>
      <w:pPr>
        <w:ind w:left="28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BA6DCB2">
      <w:start w:val="1"/>
      <w:numFmt w:val="bullet"/>
      <w:lvlText w:val="•"/>
      <w:lvlJc w:val="left"/>
      <w:pPr>
        <w:ind w:left="35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A1E9C84">
      <w:start w:val="1"/>
      <w:numFmt w:val="bullet"/>
      <w:lvlText w:val="o"/>
      <w:lvlJc w:val="left"/>
      <w:pPr>
        <w:ind w:left="42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02C93EC">
      <w:start w:val="1"/>
      <w:numFmt w:val="bullet"/>
      <w:lvlText w:val="▪"/>
      <w:lvlJc w:val="left"/>
      <w:pPr>
        <w:ind w:left="49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5D2D880">
      <w:start w:val="1"/>
      <w:numFmt w:val="bullet"/>
      <w:lvlText w:val="•"/>
      <w:lvlJc w:val="left"/>
      <w:pPr>
        <w:ind w:left="56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844116A">
      <w:start w:val="1"/>
      <w:numFmt w:val="bullet"/>
      <w:lvlText w:val="o"/>
      <w:lvlJc w:val="left"/>
      <w:pPr>
        <w:ind w:left="64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79AE9D2">
      <w:start w:val="1"/>
      <w:numFmt w:val="bullet"/>
      <w:lvlText w:val="▪"/>
      <w:lvlJc w:val="left"/>
      <w:pPr>
        <w:ind w:left="71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1346058511">
    <w:abstractNumId w:val="41"/>
  </w:num>
  <w:num w:numId="2" w16cid:durableId="614948425">
    <w:abstractNumId w:val="3"/>
  </w:num>
  <w:num w:numId="3" w16cid:durableId="1253582957">
    <w:abstractNumId w:val="36"/>
  </w:num>
  <w:num w:numId="4" w16cid:durableId="157841916">
    <w:abstractNumId w:val="21"/>
  </w:num>
  <w:num w:numId="5" w16cid:durableId="2066024780">
    <w:abstractNumId w:val="33"/>
  </w:num>
  <w:num w:numId="6" w16cid:durableId="2065061607">
    <w:abstractNumId w:val="22"/>
  </w:num>
  <w:num w:numId="7" w16cid:durableId="377515675">
    <w:abstractNumId w:val="11"/>
  </w:num>
  <w:num w:numId="8" w16cid:durableId="841048945">
    <w:abstractNumId w:val="8"/>
  </w:num>
  <w:num w:numId="9" w16cid:durableId="1158813234">
    <w:abstractNumId w:val="16"/>
  </w:num>
  <w:num w:numId="10" w16cid:durableId="990258691">
    <w:abstractNumId w:val="32"/>
  </w:num>
  <w:num w:numId="11" w16cid:durableId="590043631">
    <w:abstractNumId w:val="18"/>
  </w:num>
  <w:num w:numId="12" w16cid:durableId="354580585">
    <w:abstractNumId w:val="12"/>
  </w:num>
  <w:num w:numId="13" w16cid:durableId="377511761">
    <w:abstractNumId w:val="13"/>
  </w:num>
  <w:num w:numId="14" w16cid:durableId="671487709">
    <w:abstractNumId w:val="0"/>
  </w:num>
  <w:num w:numId="15" w16cid:durableId="2070808058">
    <w:abstractNumId w:val="6"/>
  </w:num>
  <w:num w:numId="16" w16cid:durableId="779954319">
    <w:abstractNumId w:val="14"/>
  </w:num>
  <w:num w:numId="17" w16cid:durableId="635793922">
    <w:abstractNumId w:val="38"/>
  </w:num>
  <w:num w:numId="18" w16cid:durableId="59639052">
    <w:abstractNumId w:val="23"/>
  </w:num>
  <w:num w:numId="19" w16cid:durableId="1545482855">
    <w:abstractNumId w:val="25"/>
  </w:num>
  <w:num w:numId="20" w16cid:durableId="1069957799">
    <w:abstractNumId w:val="19"/>
  </w:num>
  <w:num w:numId="21" w16cid:durableId="984547405">
    <w:abstractNumId w:val="28"/>
  </w:num>
  <w:num w:numId="22" w16cid:durableId="1080636803">
    <w:abstractNumId w:val="34"/>
  </w:num>
  <w:num w:numId="23" w16cid:durableId="1154030700">
    <w:abstractNumId w:val="10"/>
  </w:num>
  <w:num w:numId="24" w16cid:durableId="1832216325">
    <w:abstractNumId w:val="40"/>
  </w:num>
  <w:num w:numId="25" w16cid:durableId="1713533766">
    <w:abstractNumId w:val="2"/>
  </w:num>
  <w:num w:numId="26" w16cid:durableId="279147712">
    <w:abstractNumId w:val="17"/>
  </w:num>
  <w:num w:numId="27" w16cid:durableId="218445678">
    <w:abstractNumId w:val="27"/>
  </w:num>
  <w:num w:numId="28" w16cid:durableId="779569730">
    <w:abstractNumId w:val="7"/>
  </w:num>
  <w:num w:numId="29" w16cid:durableId="1798139158">
    <w:abstractNumId w:val="26"/>
  </w:num>
  <w:num w:numId="30" w16cid:durableId="1442528509">
    <w:abstractNumId w:val="35"/>
  </w:num>
  <w:num w:numId="31" w16cid:durableId="15161052">
    <w:abstractNumId w:val="39"/>
  </w:num>
  <w:num w:numId="32" w16cid:durableId="1728722470">
    <w:abstractNumId w:val="5"/>
  </w:num>
  <w:num w:numId="33" w16cid:durableId="649211074">
    <w:abstractNumId w:val="24"/>
  </w:num>
  <w:num w:numId="34" w16cid:durableId="1782258640">
    <w:abstractNumId w:val="9"/>
  </w:num>
  <w:num w:numId="35" w16cid:durableId="957762117">
    <w:abstractNumId w:val="20"/>
  </w:num>
  <w:num w:numId="36" w16cid:durableId="156502511">
    <w:abstractNumId w:val="31"/>
  </w:num>
  <w:num w:numId="37" w16cid:durableId="1962834300">
    <w:abstractNumId w:val="29"/>
  </w:num>
  <w:num w:numId="38" w16cid:durableId="1545826241">
    <w:abstractNumId w:val="1"/>
  </w:num>
  <w:num w:numId="39" w16cid:durableId="2124031215">
    <w:abstractNumId w:val="30"/>
  </w:num>
  <w:num w:numId="40" w16cid:durableId="537086564">
    <w:abstractNumId w:val="15"/>
  </w:num>
  <w:num w:numId="41" w16cid:durableId="279773712">
    <w:abstractNumId w:val="4"/>
  </w:num>
  <w:num w:numId="42" w16cid:durableId="1165820902">
    <w:abstractNumId w:val="37"/>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anna Carolina Villanova Briceño">
    <w15:presenceInfo w15:providerId="AD" w15:userId="S::Joanna.VillanovaBriceno@pecomenergia.com.ar::0ab16bdd-9e68-4115-8f6d-54175a7d963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964"/>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NTczNTAwMLMwMjI3NTJX0lEKTi0uzszPAykwrwUAcEjHwiwAAAA="/>
  </w:docVars>
  <w:rsids>
    <w:rsidRoot w:val="007C32BD"/>
    <w:rsid w:val="00000EBB"/>
    <w:rsid w:val="00001204"/>
    <w:rsid w:val="000012E9"/>
    <w:rsid w:val="0000150F"/>
    <w:rsid w:val="00001783"/>
    <w:rsid w:val="00001FD9"/>
    <w:rsid w:val="00002A77"/>
    <w:rsid w:val="00002B5B"/>
    <w:rsid w:val="00003054"/>
    <w:rsid w:val="00003423"/>
    <w:rsid w:val="00004C91"/>
    <w:rsid w:val="0000596E"/>
    <w:rsid w:val="0000647C"/>
    <w:rsid w:val="00006630"/>
    <w:rsid w:val="00006928"/>
    <w:rsid w:val="00010336"/>
    <w:rsid w:val="00010455"/>
    <w:rsid w:val="000113AD"/>
    <w:rsid w:val="00011766"/>
    <w:rsid w:val="0001177B"/>
    <w:rsid w:val="00011C6D"/>
    <w:rsid w:val="0001304A"/>
    <w:rsid w:val="00013473"/>
    <w:rsid w:val="000137AB"/>
    <w:rsid w:val="00013B26"/>
    <w:rsid w:val="0001406E"/>
    <w:rsid w:val="0001494A"/>
    <w:rsid w:val="000149F7"/>
    <w:rsid w:val="00014BF9"/>
    <w:rsid w:val="000155E2"/>
    <w:rsid w:val="000175BF"/>
    <w:rsid w:val="00017797"/>
    <w:rsid w:val="000179B4"/>
    <w:rsid w:val="00017FC0"/>
    <w:rsid w:val="00020D1B"/>
    <w:rsid w:val="00022C48"/>
    <w:rsid w:val="000231DB"/>
    <w:rsid w:val="00023850"/>
    <w:rsid w:val="00023CC7"/>
    <w:rsid w:val="00023F2E"/>
    <w:rsid w:val="00026027"/>
    <w:rsid w:val="00027447"/>
    <w:rsid w:val="0002759A"/>
    <w:rsid w:val="0003006F"/>
    <w:rsid w:val="000310B0"/>
    <w:rsid w:val="00031392"/>
    <w:rsid w:val="000333BA"/>
    <w:rsid w:val="00034584"/>
    <w:rsid w:val="00034813"/>
    <w:rsid w:val="00034A2B"/>
    <w:rsid w:val="00035D49"/>
    <w:rsid w:val="00036A02"/>
    <w:rsid w:val="00036A85"/>
    <w:rsid w:val="00037514"/>
    <w:rsid w:val="00037D50"/>
    <w:rsid w:val="00040C12"/>
    <w:rsid w:val="000412E8"/>
    <w:rsid w:val="0004142E"/>
    <w:rsid w:val="00041C4A"/>
    <w:rsid w:val="00041CDE"/>
    <w:rsid w:val="0004263D"/>
    <w:rsid w:val="000443B4"/>
    <w:rsid w:val="00044B34"/>
    <w:rsid w:val="0004548B"/>
    <w:rsid w:val="00045F0C"/>
    <w:rsid w:val="00046A62"/>
    <w:rsid w:val="00046BFF"/>
    <w:rsid w:val="00046C9F"/>
    <w:rsid w:val="00047265"/>
    <w:rsid w:val="000477D1"/>
    <w:rsid w:val="00050496"/>
    <w:rsid w:val="000522D7"/>
    <w:rsid w:val="000525B9"/>
    <w:rsid w:val="0005264D"/>
    <w:rsid w:val="00055B52"/>
    <w:rsid w:val="00055B69"/>
    <w:rsid w:val="00055E24"/>
    <w:rsid w:val="00056092"/>
    <w:rsid w:val="00056DC7"/>
    <w:rsid w:val="000570BE"/>
    <w:rsid w:val="00057114"/>
    <w:rsid w:val="00057675"/>
    <w:rsid w:val="000578ED"/>
    <w:rsid w:val="000601A8"/>
    <w:rsid w:val="000608BE"/>
    <w:rsid w:val="00061043"/>
    <w:rsid w:val="0006159E"/>
    <w:rsid w:val="00061742"/>
    <w:rsid w:val="000617E6"/>
    <w:rsid w:val="000625F7"/>
    <w:rsid w:val="00063632"/>
    <w:rsid w:val="00063C49"/>
    <w:rsid w:val="00063CEB"/>
    <w:rsid w:val="00064E97"/>
    <w:rsid w:val="00066A86"/>
    <w:rsid w:val="0006700D"/>
    <w:rsid w:val="00067115"/>
    <w:rsid w:val="00067445"/>
    <w:rsid w:val="00067881"/>
    <w:rsid w:val="000704AC"/>
    <w:rsid w:val="000708FF"/>
    <w:rsid w:val="00070B0B"/>
    <w:rsid w:val="00071453"/>
    <w:rsid w:val="0007276B"/>
    <w:rsid w:val="00074739"/>
    <w:rsid w:val="00074CEB"/>
    <w:rsid w:val="00075BCA"/>
    <w:rsid w:val="000763E0"/>
    <w:rsid w:val="00076D7E"/>
    <w:rsid w:val="000778D8"/>
    <w:rsid w:val="0008026C"/>
    <w:rsid w:val="0008029C"/>
    <w:rsid w:val="000802C0"/>
    <w:rsid w:val="000805E8"/>
    <w:rsid w:val="000806A3"/>
    <w:rsid w:val="00080A34"/>
    <w:rsid w:val="00080A3B"/>
    <w:rsid w:val="00080B97"/>
    <w:rsid w:val="00080C0E"/>
    <w:rsid w:val="00080E9E"/>
    <w:rsid w:val="00083B19"/>
    <w:rsid w:val="00083B99"/>
    <w:rsid w:val="00083C53"/>
    <w:rsid w:val="00083F76"/>
    <w:rsid w:val="00083FD7"/>
    <w:rsid w:val="00084271"/>
    <w:rsid w:val="00085C6F"/>
    <w:rsid w:val="000911F6"/>
    <w:rsid w:val="00091A51"/>
    <w:rsid w:val="000923F0"/>
    <w:rsid w:val="00093469"/>
    <w:rsid w:val="000938CB"/>
    <w:rsid w:val="00093B65"/>
    <w:rsid w:val="00094338"/>
    <w:rsid w:val="00094DDA"/>
    <w:rsid w:val="0009578F"/>
    <w:rsid w:val="00096B30"/>
    <w:rsid w:val="000972EB"/>
    <w:rsid w:val="0009750F"/>
    <w:rsid w:val="00097D0B"/>
    <w:rsid w:val="00097D68"/>
    <w:rsid w:val="00097E0C"/>
    <w:rsid w:val="000A038D"/>
    <w:rsid w:val="000A4A2E"/>
    <w:rsid w:val="000A4DA5"/>
    <w:rsid w:val="000A5168"/>
    <w:rsid w:val="000A5450"/>
    <w:rsid w:val="000A5C90"/>
    <w:rsid w:val="000A75F7"/>
    <w:rsid w:val="000A7C98"/>
    <w:rsid w:val="000B0927"/>
    <w:rsid w:val="000B1B2C"/>
    <w:rsid w:val="000B2232"/>
    <w:rsid w:val="000B2A59"/>
    <w:rsid w:val="000B300D"/>
    <w:rsid w:val="000B3246"/>
    <w:rsid w:val="000B3389"/>
    <w:rsid w:val="000B37A9"/>
    <w:rsid w:val="000B3841"/>
    <w:rsid w:val="000B4575"/>
    <w:rsid w:val="000B4F55"/>
    <w:rsid w:val="000B5DAC"/>
    <w:rsid w:val="000B79C7"/>
    <w:rsid w:val="000B7C92"/>
    <w:rsid w:val="000C045E"/>
    <w:rsid w:val="000C09FF"/>
    <w:rsid w:val="000C14D3"/>
    <w:rsid w:val="000C1C9B"/>
    <w:rsid w:val="000C2D1B"/>
    <w:rsid w:val="000C2D86"/>
    <w:rsid w:val="000C2FC0"/>
    <w:rsid w:val="000C36DA"/>
    <w:rsid w:val="000C39A6"/>
    <w:rsid w:val="000C4694"/>
    <w:rsid w:val="000C5E65"/>
    <w:rsid w:val="000C6C27"/>
    <w:rsid w:val="000C7825"/>
    <w:rsid w:val="000C7918"/>
    <w:rsid w:val="000D0FA9"/>
    <w:rsid w:val="000D114D"/>
    <w:rsid w:val="000D1412"/>
    <w:rsid w:val="000D1663"/>
    <w:rsid w:val="000D23E4"/>
    <w:rsid w:val="000D4B0F"/>
    <w:rsid w:val="000D4DDA"/>
    <w:rsid w:val="000D53CA"/>
    <w:rsid w:val="000D53E4"/>
    <w:rsid w:val="000D58D9"/>
    <w:rsid w:val="000D5F68"/>
    <w:rsid w:val="000D617C"/>
    <w:rsid w:val="000D699C"/>
    <w:rsid w:val="000E05D1"/>
    <w:rsid w:val="000E10E9"/>
    <w:rsid w:val="000E227E"/>
    <w:rsid w:val="000E24E1"/>
    <w:rsid w:val="000E327E"/>
    <w:rsid w:val="000E371A"/>
    <w:rsid w:val="000E37E7"/>
    <w:rsid w:val="000E3A52"/>
    <w:rsid w:val="000E3DF6"/>
    <w:rsid w:val="000E6552"/>
    <w:rsid w:val="000E6744"/>
    <w:rsid w:val="000E6BEB"/>
    <w:rsid w:val="000E737D"/>
    <w:rsid w:val="000E766A"/>
    <w:rsid w:val="000E7E2D"/>
    <w:rsid w:val="000F0306"/>
    <w:rsid w:val="000F051E"/>
    <w:rsid w:val="000F0A55"/>
    <w:rsid w:val="000F19CC"/>
    <w:rsid w:val="000F1B3D"/>
    <w:rsid w:val="000F2060"/>
    <w:rsid w:val="000F3575"/>
    <w:rsid w:val="000F437F"/>
    <w:rsid w:val="000F4CAA"/>
    <w:rsid w:val="000F4DCE"/>
    <w:rsid w:val="000F4EBE"/>
    <w:rsid w:val="000F5122"/>
    <w:rsid w:val="000F66B2"/>
    <w:rsid w:val="000F763B"/>
    <w:rsid w:val="00100276"/>
    <w:rsid w:val="00100B5F"/>
    <w:rsid w:val="001011D5"/>
    <w:rsid w:val="00101C26"/>
    <w:rsid w:val="00102363"/>
    <w:rsid w:val="00102430"/>
    <w:rsid w:val="00102839"/>
    <w:rsid w:val="0010306B"/>
    <w:rsid w:val="0010336B"/>
    <w:rsid w:val="001042D4"/>
    <w:rsid w:val="0010501F"/>
    <w:rsid w:val="0010562F"/>
    <w:rsid w:val="001056EB"/>
    <w:rsid w:val="00106503"/>
    <w:rsid w:val="0010673F"/>
    <w:rsid w:val="0010736C"/>
    <w:rsid w:val="00110B32"/>
    <w:rsid w:val="00110BAE"/>
    <w:rsid w:val="00111B25"/>
    <w:rsid w:val="001126DB"/>
    <w:rsid w:val="00112A54"/>
    <w:rsid w:val="001146BE"/>
    <w:rsid w:val="0011499E"/>
    <w:rsid w:val="0011583D"/>
    <w:rsid w:val="001167B9"/>
    <w:rsid w:val="00116E2D"/>
    <w:rsid w:val="0011748D"/>
    <w:rsid w:val="00117BF5"/>
    <w:rsid w:val="00117D33"/>
    <w:rsid w:val="00117D8B"/>
    <w:rsid w:val="00117F60"/>
    <w:rsid w:val="00120A23"/>
    <w:rsid w:val="00121B31"/>
    <w:rsid w:val="00121C27"/>
    <w:rsid w:val="00121FA9"/>
    <w:rsid w:val="00122292"/>
    <w:rsid w:val="00122473"/>
    <w:rsid w:val="00123498"/>
    <w:rsid w:val="001235CD"/>
    <w:rsid w:val="00123E52"/>
    <w:rsid w:val="001241FF"/>
    <w:rsid w:val="00124437"/>
    <w:rsid w:val="001253EE"/>
    <w:rsid w:val="00125C9B"/>
    <w:rsid w:val="00126479"/>
    <w:rsid w:val="00126FF0"/>
    <w:rsid w:val="00127C3A"/>
    <w:rsid w:val="00130C6F"/>
    <w:rsid w:val="00131F19"/>
    <w:rsid w:val="001325E9"/>
    <w:rsid w:val="0013266A"/>
    <w:rsid w:val="00134E95"/>
    <w:rsid w:val="00135617"/>
    <w:rsid w:val="00135A76"/>
    <w:rsid w:val="00135AF0"/>
    <w:rsid w:val="00137632"/>
    <w:rsid w:val="00137904"/>
    <w:rsid w:val="0014006A"/>
    <w:rsid w:val="00140EDF"/>
    <w:rsid w:val="0014102A"/>
    <w:rsid w:val="00141379"/>
    <w:rsid w:val="00141663"/>
    <w:rsid w:val="001420F7"/>
    <w:rsid w:val="001428CA"/>
    <w:rsid w:val="00142D38"/>
    <w:rsid w:val="00143067"/>
    <w:rsid w:val="00143E48"/>
    <w:rsid w:val="0014420B"/>
    <w:rsid w:val="00146C89"/>
    <w:rsid w:val="00146E4F"/>
    <w:rsid w:val="001473D5"/>
    <w:rsid w:val="00147546"/>
    <w:rsid w:val="00151281"/>
    <w:rsid w:val="001515C5"/>
    <w:rsid w:val="001517AF"/>
    <w:rsid w:val="001517EA"/>
    <w:rsid w:val="00151D5E"/>
    <w:rsid w:val="00152349"/>
    <w:rsid w:val="00152454"/>
    <w:rsid w:val="001533D6"/>
    <w:rsid w:val="001538A8"/>
    <w:rsid w:val="00153CE8"/>
    <w:rsid w:val="0015444E"/>
    <w:rsid w:val="00155013"/>
    <w:rsid w:val="001559B6"/>
    <w:rsid w:val="00155B92"/>
    <w:rsid w:val="00155ED3"/>
    <w:rsid w:val="001562C4"/>
    <w:rsid w:val="0015637C"/>
    <w:rsid w:val="001564D7"/>
    <w:rsid w:val="00156BF3"/>
    <w:rsid w:val="00156DE4"/>
    <w:rsid w:val="001575C5"/>
    <w:rsid w:val="00157D01"/>
    <w:rsid w:val="00157F68"/>
    <w:rsid w:val="0016046A"/>
    <w:rsid w:val="00161F20"/>
    <w:rsid w:val="001626AB"/>
    <w:rsid w:val="0016271F"/>
    <w:rsid w:val="00162F57"/>
    <w:rsid w:val="0016313A"/>
    <w:rsid w:val="001635DB"/>
    <w:rsid w:val="00163E36"/>
    <w:rsid w:val="001644F8"/>
    <w:rsid w:val="00164535"/>
    <w:rsid w:val="001647B5"/>
    <w:rsid w:val="00164A00"/>
    <w:rsid w:val="00165CCC"/>
    <w:rsid w:val="00165EE2"/>
    <w:rsid w:val="00166121"/>
    <w:rsid w:val="00166E73"/>
    <w:rsid w:val="00167390"/>
    <w:rsid w:val="00170AEC"/>
    <w:rsid w:val="00170C12"/>
    <w:rsid w:val="00171A2B"/>
    <w:rsid w:val="001720E5"/>
    <w:rsid w:val="001736D3"/>
    <w:rsid w:val="0017490B"/>
    <w:rsid w:val="00175C7E"/>
    <w:rsid w:val="00175CB5"/>
    <w:rsid w:val="00175F36"/>
    <w:rsid w:val="001769A4"/>
    <w:rsid w:val="00176D01"/>
    <w:rsid w:val="00176F70"/>
    <w:rsid w:val="00177FE1"/>
    <w:rsid w:val="0018014B"/>
    <w:rsid w:val="001801A6"/>
    <w:rsid w:val="001808B1"/>
    <w:rsid w:val="00180D11"/>
    <w:rsid w:val="00182437"/>
    <w:rsid w:val="00183080"/>
    <w:rsid w:val="001832E4"/>
    <w:rsid w:val="0018401C"/>
    <w:rsid w:val="00184047"/>
    <w:rsid w:val="00185BCD"/>
    <w:rsid w:val="001863E8"/>
    <w:rsid w:val="00186A91"/>
    <w:rsid w:val="00186CC9"/>
    <w:rsid w:val="00190110"/>
    <w:rsid w:val="00190853"/>
    <w:rsid w:val="00190E32"/>
    <w:rsid w:val="00191AB9"/>
    <w:rsid w:val="00191B5F"/>
    <w:rsid w:val="001923BB"/>
    <w:rsid w:val="001928E0"/>
    <w:rsid w:val="00193286"/>
    <w:rsid w:val="001932B7"/>
    <w:rsid w:val="00193B2B"/>
    <w:rsid w:val="0019451C"/>
    <w:rsid w:val="00194B17"/>
    <w:rsid w:val="00194F6A"/>
    <w:rsid w:val="00195D41"/>
    <w:rsid w:val="00197B10"/>
    <w:rsid w:val="001A01EE"/>
    <w:rsid w:val="001A0275"/>
    <w:rsid w:val="001A0CC4"/>
    <w:rsid w:val="001A1459"/>
    <w:rsid w:val="001A1C12"/>
    <w:rsid w:val="001A1C4E"/>
    <w:rsid w:val="001A35F3"/>
    <w:rsid w:val="001A4040"/>
    <w:rsid w:val="001A5031"/>
    <w:rsid w:val="001A6A0B"/>
    <w:rsid w:val="001A6B5A"/>
    <w:rsid w:val="001A798B"/>
    <w:rsid w:val="001B0063"/>
    <w:rsid w:val="001B0797"/>
    <w:rsid w:val="001B09FB"/>
    <w:rsid w:val="001B2E04"/>
    <w:rsid w:val="001B30F7"/>
    <w:rsid w:val="001B3D5E"/>
    <w:rsid w:val="001B5C39"/>
    <w:rsid w:val="001B66FC"/>
    <w:rsid w:val="001B7BB0"/>
    <w:rsid w:val="001B7FD6"/>
    <w:rsid w:val="001C0446"/>
    <w:rsid w:val="001C054B"/>
    <w:rsid w:val="001C061F"/>
    <w:rsid w:val="001C07A6"/>
    <w:rsid w:val="001C2C91"/>
    <w:rsid w:val="001C2F30"/>
    <w:rsid w:val="001C53E8"/>
    <w:rsid w:val="001C543B"/>
    <w:rsid w:val="001C5E8F"/>
    <w:rsid w:val="001C6413"/>
    <w:rsid w:val="001C6AF6"/>
    <w:rsid w:val="001C6BB3"/>
    <w:rsid w:val="001C6CFA"/>
    <w:rsid w:val="001C7366"/>
    <w:rsid w:val="001C754F"/>
    <w:rsid w:val="001D012B"/>
    <w:rsid w:val="001D02CD"/>
    <w:rsid w:val="001D0B44"/>
    <w:rsid w:val="001D0C31"/>
    <w:rsid w:val="001D1205"/>
    <w:rsid w:val="001D1577"/>
    <w:rsid w:val="001D1796"/>
    <w:rsid w:val="001D1827"/>
    <w:rsid w:val="001D272F"/>
    <w:rsid w:val="001D2A5D"/>
    <w:rsid w:val="001D2EB4"/>
    <w:rsid w:val="001D3399"/>
    <w:rsid w:val="001D3C03"/>
    <w:rsid w:val="001D3D33"/>
    <w:rsid w:val="001D4B65"/>
    <w:rsid w:val="001D503B"/>
    <w:rsid w:val="001D54DC"/>
    <w:rsid w:val="001D66BD"/>
    <w:rsid w:val="001D674C"/>
    <w:rsid w:val="001D685D"/>
    <w:rsid w:val="001D6C1D"/>
    <w:rsid w:val="001D7815"/>
    <w:rsid w:val="001D7884"/>
    <w:rsid w:val="001E0B1F"/>
    <w:rsid w:val="001E1475"/>
    <w:rsid w:val="001E1528"/>
    <w:rsid w:val="001E3059"/>
    <w:rsid w:val="001E3961"/>
    <w:rsid w:val="001E3C51"/>
    <w:rsid w:val="001E4894"/>
    <w:rsid w:val="001E4B7E"/>
    <w:rsid w:val="001E4C3D"/>
    <w:rsid w:val="001E4C5D"/>
    <w:rsid w:val="001E4C78"/>
    <w:rsid w:val="001E7377"/>
    <w:rsid w:val="001E74F9"/>
    <w:rsid w:val="001F1B01"/>
    <w:rsid w:val="001F27D9"/>
    <w:rsid w:val="001F32EE"/>
    <w:rsid w:val="001F3C53"/>
    <w:rsid w:val="001F42C4"/>
    <w:rsid w:val="001F520F"/>
    <w:rsid w:val="001F52BF"/>
    <w:rsid w:val="001F6AEA"/>
    <w:rsid w:val="001F7162"/>
    <w:rsid w:val="0020001A"/>
    <w:rsid w:val="002005F0"/>
    <w:rsid w:val="0020072E"/>
    <w:rsid w:val="002009C9"/>
    <w:rsid w:val="00200AC3"/>
    <w:rsid w:val="00201443"/>
    <w:rsid w:val="00201CE4"/>
    <w:rsid w:val="00202434"/>
    <w:rsid w:val="00203141"/>
    <w:rsid w:val="002040C8"/>
    <w:rsid w:val="00204632"/>
    <w:rsid w:val="002060BD"/>
    <w:rsid w:val="002062DA"/>
    <w:rsid w:val="002064D1"/>
    <w:rsid w:val="002065AD"/>
    <w:rsid w:val="00206737"/>
    <w:rsid w:val="00206E88"/>
    <w:rsid w:val="00207F3F"/>
    <w:rsid w:val="00210333"/>
    <w:rsid w:val="002104C2"/>
    <w:rsid w:val="0021139D"/>
    <w:rsid w:val="002114EC"/>
    <w:rsid w:val="00211A58"/>
    <w:rsid w:val="00213B55"/>
    <w:rsid w:val="002143EF"/>
    <w:rsid w:val="00214A4E"/>
    <w:rsid w:val="002153D2"/>
    <w:rsid w:val="002157B3"/>
    <w:rsid w:val="00215EAE"/>
    <w:rsid w:val="00216046"/>
    <w:rsid w:val="0021692E"/>
    <w:rsid w:val="002171BD"/>
    <w:rsid w:val="00217B3D"/>
    <w:rsid w:val="00217F58"/>
    <w:rsid w:val="00220EC7"/>
    <w:rsid w:val="002213A1"/>
    <w:rsid w:val="00221753"/>
    <w:rsid w:val="00222006"/>
    <w:rsid w:val="002220DC"/>
    <w:rsid w:val="00222A86"/>
    <w:rsid w:val="00224300"/>
    <w:rsid w:val="00224721"/>
    <w:rsid w:val="00224ABB"/>
    <w:rsid w:val="00225C6B"/>
    <w:rsid w:val="00225ECF"/>
    <w:rsid w:val="00226011"/>
    <w:rsid w:val="00226F4F"/>
    <w:rsid w:val="00226F6D"/>
    <w:rsid w:val="0023051F"/>
    <w:rsid w:val="00230C30"/>
    <w:rsid w:val="00231096"/>
    <w:rsid w:val="002315D3"/>
    <w:rsid w:val="00232C43"/>
    <w:rsid w:val="00233020"/>
    <w:rsid w:val="0023308D"/>
    <w:rsid w:val="002336C3"/>
    <w:rsid w:val="002344DA"/>
    <w:rsid w:val="00234E17"/>
    <w:rsid w:val="00235480"/>
    <w:rsid w:val="00235BF4"/>
    <w:rsid w:val="00235C3F"/>
    <w:rsid w:val="00237123"/>
    <w:rsid w:val="00240D98"/>
    <w:rsid w:val="002419BA"/>
    <w:rsid w:val="00242001"/>
    <w:rsid w:val="00242CA6"/>
    <w:rsid w:val="002434AA"/>
    <w:rsid w:val="00245071"/>
    <w:rsid w:val="002455B0"/>
    <w:rsid w:val="00245D09"/>
    <w:rsid w:val="00245E2A"/>
    <w:rsid w:val="002466DC"/>
    <w:rsid w:val="0024674C"/>
    <w:rsid w:val="00246AEB"/>
    <w:rsid w:val="00246E9E"/>
    <w:rsid w:val="00251177"/>
    <w:rsid w:val="00251AE0"/>
    <w:rsid w:val="00251CFE"/>
    <w:rsid w:val="00252195"/>
    <w:rsid w:val="00252CEA"/>
    <w:rsid w:val="0025328A"/>
    <w:rsid w:val="00253492"/>
    <w:rsid w:val="00254CCE"/>
    <w:rsid w:val="00256133"/>
    <w:rsid w:val="00256D7F"/>
    <w:rsid w:val="0025703E"/>
    <w:rsid w:val="00260E28"/>
    <w:rsid w:val="00261868"/>
    <w:rsid w:val="00261A34"/>
    <w:rsid w:val="00261BA8"/>
    <w:rsid w:val="00262000"/>
    <w:rsid w:val="00262C75"/>
    <w:rsid w:val="00262F33"/>
    <w:rsid w:val="002631C5"/>
    <w:rsid w:val="002633DA"/>
    <w:rsid w:val="002634E8"/>
    <w:rsid w:val="002638BF"/>
    <w:rsid w:val="00263B4B"/>
    <w:rsid w:val="00264140"/>
    <w:rsid w:val="00264FCC"/>
    <w:rsid w:val="00265807"/>
    <w:rsid w:val="0026582D"/>
    <w:rsid w:val="0026630F"/>
    <w:rsid w:val="00267C1D"/>
    <w:rsid w:val="0027041C"/>
    <w:rsid w:val="00270E36"/>
    <w:rsid w:val="0027125E"/>
    <w:rsid w:val="00271F13"/>
    <w:rsid w:val="00273A4E"/>
    <w:rsid w:val="00274AFC"/>
    <w:rsid w:val="002750D6"/>
    <w:rsid w:val="00275482"/>
    <w:rsid w:val="00275AE0"/>
    <w:rsid w:val="002764ED"/>
    <w:rsid w:val="002766F9"/>
    <w:rsid w:val="00277AD6"/>
    <w:rsid w:val="0028110C"/>
    <w:rsid w:val="002832F7"/>
    <w:rsid w:val="0028352F"/>
    <w:rsid w:val="00283C8B"/>
    <w:rsid w:val="00283D9E"/>
    <w:rsid w:val="00283DBC"/>
    <w:rsid w:val="002848A5"/>
    <w:rsid w:val="00284DAD"/>
    <w:rsid w:val="00285AAF"/>
    <w:rsid w:val="00286D45"/>
    <w:rsid w:val="0028790D"/>
    <w:rsid w:val="00287BC9"/>
    <w:rsid w:val="002906E6"/>
    <w:rsid w:val="00290E10"/>
    <w:rsid w:val="002914DD"/>
    <w:rsid w:val="00293290"/>
    <w:rsid w:val="002933B9"/>
    <w:rsid w:val="00293769"/>
    <w:rsid w:val="00294755"/>
    <w:rsid w:val="002953E6"/>
    <w:rsid w:val="00295734"/>
    <w:rsid w:val="00295CF6"/>
    <w:rsid w:val="002965C9"/>
    <w:rsid w:val="00297975"/>
    <w:rsid w:val="002A06A0"/>
    <w:rsid w:val="002A0834"/>
    <w:rsid w:val="002A0F9F"/>
    <w:rsid w:val="002A1070"/>
    <w:rsid w:val="002A1F9E"/>
    <w:rsid w:val="002A1FA3"/>
    <w:rsid w:val="002A47E1"/>
    <w:rsid w:val="002A52F7"/>
    <w:rsid w:val="002A556C"/>
    <w:rsid w:val="002A57E3"/>
    <w:rsid w:val="002A669B"/>
    <w:rsid w:val="002A6D73"/>
    <w:rsid w:val="002A70FE"/>
    <w:rsid w:val="002A76C6"/>
    <w:rsid w:val="002B0CC2"/>
    <w:rsid w:val="002B160A"/>
    <w:rsid w:val="002B1823"/>
    <w:rsid w:val="002B18F7"/>
    <w:rsid w:val="002B1EB3"/>
    <w:rsid w:val="002B2033"/>
    <w:rsid w:val="002B2313"/>
    <w:rsid w:val="002B278F"/>
    <w:rsid w:val="002B29CC"/>
    <w:rsid w:val="002B2B78"/>
    <w:rsid w:val="002B351A"/>
    <w:rsid w:val="002B3B36"/>
    <w:rsid w:val="002B493F"/>
    <w:rsid w:val="002B4EE4"/>
    <w:rsid w:val="002B5240"/>
    <w:rsid w:val="002B56CB"/>
    <w:rsid w:val="002B688F"/>
    <w:rsid w:val="002B689B"/>
    <w:rsid w:val="002B6E2A"/>
    <w:rsid w:val="002B70FD"/>
    <w:rsid w:val="002B75B2"/>
    <w:rsid w:val="002B7710"/>
    <w:rsid w:val="002B7CD5"/>
    <w:rsid w:val="002C09CC"/>
    <w:rsid w:val="002C1657"/>
    <w:rsid w:val="002C2BDB"/>
    <w:rsid w:val="002C33EC"/>
    <w:rsid w:val="002C4184"/>
    <w:rsid w:val="002C51D7"/>
    <w:rsid w:val="002C5D11"/>
    <w:rsid w:val="002C5D41"/>
    <w:rsid w:val="002C7625"/>
    <w:rsid w:val="002C7818"/>
    <w:rsid w:val="002D0966"/>
    <w:rsid w:val="002D11C3"/>
    <w:rsid w:val="002D2474"/>
    <w:rsid w:val="002D2A9B"/>
    <w:rsid w:val="002D319D"/>
    <w:rsid w:val="002D3E7C"/>
    <w:rsid w:val="002D3EBA"/>
    <w:rsid w:val="002D3F93"/>
    <w:rsid w:val="002D4042"/>
    <w:rsid w:val="002D5EFC"/>
    <w:rsid w:val="002E0C44"/>
    <w:rsid w:val="002E148F"/>
    <w:rsid w:val="002E1DCD"/>
    <w:rsid w:val="002E23D9"/>
    <w:rsid w:val="002E4A11"/>
    <w:rsid w:val="002E55A4"/>
    <w:rsid w:val="002E5BEE"/>
    <w:rsid w:val="002E62C0"/>
    <w:rsid w:val="002E7A64"/>
    <w:rsid w:val="002E7D5E"/>
    <w:rsid w:val="002F0897"/>
    <w:rsid w:val="002F10D6"/>
    <w:rsid w:val="002F1272"/>
    <w:rsid w:val="002F16AE"/>
    <w:rsid w:val="002F42F1"/>
    <w:rsid w:val="002F4489"/>
    <w:rsid w:val="002F47C3"/>
    <w:rsid w:val="002F5296"/>
    <w:rsid w:val="002F6A89"/>
    <w:rsid w:val="002F7BE2"/>
    <w:rsid w:val="00300076"/>
    <w:rsid w:val="00300277"/>
    <w:rsid w:val="00300838"/>
    <w:rsid w:val="00300A48"/>
    <w:rsid w:val="003012DF"/>
    <w:rsid w:val="0030182B"/>
    <w:rsid w:val="00301BFE"/>
    <w:rsid w:val="00301C29"/>
    <w:rsid w:val="0030248D"/>
    <w:rsid w:val="00302AE8"/>
    <w:rsid w:val="0030495F"/>
    <w:rsid w:val="00305943"/>
    <w:rsid w:val="00305D6D"/>
    <w:rsid w:val="00305ECC"/>
    <w:rsid w:val="00305F09"/>
    <w:rsid w:val="00306A00"/>
    <w:rsid w:val="00306A16"/>
    <w:rsid w:val="00306DDB"/>
    <w:rsid w:val="00307C49"/>
    <w:rsid w:val="00310655"/>
    <w:rsid w:val="00311633"/>
    <w:rsid w:val="00312272"/>
    <w:rsid w:val="00313AF6"/>
    <w:rsid w:val="00314EFB"/>
    <w:rsid w:val="00315AFE"/>
    <w:rsid w:val="00315FC6"/>
    <w:rsid w:val="0031682C"/>
    <w:rsid w:val="00316BF7"/>
    <w:rsid w:val="003207BC"/>
    <w:rsid w:val="003209E0"/>
    <w:rsid w:val="00320A47"/>
    <w:rsid w:val="00321AB2"/>
    <w:rsid w:val="003232FA"/>
    <w:rsid w:val="00323DD4"/>
    <w:rsid w:val="003241AE"/>
    <w:rsid w:val="00325E2F"/>
    <w:rsid w:val="00326BED"/>
    <w:rsid w:val="003271C2"/>
    <w:rsid w:val="00327C8A"/>
    <w:rsid w:val="00327D36"/>
    <w:rsid w:val="00330562"/>
    <w:rsid w:val="00331179"/>
    <w:rsid w:val="0033157B"/>
    <w:rsid w:val="003317F9"/>
    <w:rsid w:val="003323F8"/>
    <w:rsid w:val="0033366D"/>
    <w:rsid w:val="00333B49"/>
    <w:rsid w:val="00333B4A"/>
    <w:rsid w:val="00333BB7"/>
    <w:rsid w:val="00333ECC"/>
    <w:rsid w:val="00334FC5"/>
    <w:rsid w:val="003356FD"/>
    <w:rsid w:val="00335E7C"/>
    <w:rsid w:val="00336A21"/>
    <w:rsid w:val="00337F75"/>
    <w:rsid w:val="00341182"/>
    <w:rsid w:val="00341A65"/>
    <w:rsid w:val="00341BE2"/>
    <w:rsid w:val="00342539"/>
    <w:rsid w:val="00344397"/>
    <w:rsid w:val="003443B9"/>
    <w:rsid w:val="003451F1"/>
    <w:rsid w:val="00345364"/>
    <w:rsid w:val="0034588E"/>
    <w:rsid w:val="00345B54"/>
    <w:rsid w:val="0034606B"/>
    <w:rsid w:val="00346722"/>
    <w:rsid w:val="00346871"/>
    <w:rsid w:val="00346DE9"/>
    <w:rsid w:val="0035077B"/>
    <w:rsid w:val="00350965"/>
    <w:rsid w:val="003519B6"/>
    <w:rsid w:val="00351AC5"/>
    <w:rsid w:val="00351E93"/>
    <w:rsid w:val="0035264B"/>
    <w:rsid w:val="00352CEF"/>
    <w:rsid w:val="00353504"/>
    <w:rsid w:val="00353E31"/>
    <w:rsid w:val="0035507B"/>
    <w:rsid w:val="00355C7B"/>
    <w:rsid w:val="00356246"/>
    <w:rsid w:val="0035653A"/>
    <w:rsid w:val="00357026"/>
    <w:rsid w:val="003570A0"/>
    <w:rsid w:val="00357116"/>
    <w:rsid w:val="003573C6"/>
    <w:rsid w:val="00357ED0"/>
    <w:rsid w:val="0036116F"/>
    <w:rsid w:val="003615F1"/>
    <w:rsid w:val="003619A4"/>
    <w:rsid w:val="00362604"/>
    <w:rsid w:val="00362648"/>
    <w:rsid w:val="0036293E"/>
    <w:rsid w:val="0036295D"/>
    <w:rsid w:val="00362DED"/>
    <w:rsid w:val="00362EE6"/>
    <w:rsid w:val="00364114"/>
    <w:rsid w:val="00364145"/>
    <w:rsid w:val="003643F6"/>
    <w:rsid w:val="00364DFC"/>
    <w:rsid w:val="00364E10"/>
    <w:rsid w:val="00365283"/>
    <w:rsid w:val="0036581F"/>
    <w:rsid w:val="00365D29"/>
    <w:rsid w:val="0036647D"/>
    <w:rsid w:val="00366831"/>
    <w:rsid w:val="003714D0"/>
    <w:rsid w:val="0037154A"/>
    <w:rsid w:val="003718C1"/>
    <w:rsid w:val="00371943"/>
    <w:rsid w:val="00372117"/>
    <w:rsid w:val="0037232F"/>
    <w:rsid w:val="00372DAA"/>
    <w:rsid w:val="0037386F"/>
    <w:rsid w:val="003738D3"/>
    <w:rsid w:val="0037402D"/>
    <w:rsid w:val="00374D86"/>
    <w:rsid w:val="00374FA6"/>
    <w:rsid w:val="003751A3"/>
    <w:rsid w:val="00375369"/>
    <w:rsid w:val="00375B53"/>
    <w:rsid w:val="00376AA0"/>
    <w:rsid w:val="00377314"/>
    <w:rsid w:val="00377CA7"/>
    <w:rsid w:val="0038094D"/>
    <w:rsid w:val="00381130"/>
    <w:rsid w:val="0038136F"/>
    <w:rsid w:val="003815FC"/>
    <w:rsid w:val="00381805"/>
    <w:rsid w:val="00382199"/>
    <w:rsid w:val="00382932"/>
    <w:rsid w:val="00382DFA"/>
    <w:rsid w:val="00382EB2"/>
    <w:rsid w:val="00382F33"/>
    <w:rsid w:val="00383331"/>
    <w:rsid w:val="00383717"/>
    <w:rsid w:val="003837D2"/>
    <w:rsid w:val="00384030"/>
    <w:rsid w:val="00384871"/>
    <w:rsid w:val="00384DCF"/>
    <w:rsid w:val="00385955"/>
    <w:rsid w:val="00385A1B"/>
    <w:rsid w:val="00386F19"/>
    <w:rsid w:val="00387046"/>
    <w:rsid w:val="00387081"/>
    <w:rsid w:val="0038746D"/>
    <w:rsid w:val="00387AEB"/>
    <w:rsid w:val="00387FA7"/>
    <w:rsid w:val="003900E8"/>
    <w:rsid w:val="003901EE"/>
    <w:rsid w:val="00390F71"/>
    <w:rsid w:val="00393773"/>
    <w:rsid w:val="00394274"/>
    <w:rsid w:val="00394BEB"/>
    <w:rsid w:val="00395C1A"/>
    <w:rsid w:val="0039621C"/>
    <w:rsid w:val="0039621D"/>
    <w:rsid w:val="003A01C1"/>
    <w:rsid w:val="003A033B"/>
    <w:rsid w:val="003A121F"/>
    <w:rsid w:val="003A1578"/>
    <w:rsid w:val="003A17FD"/>
    <w:rsid w:val="003A27CA"/>
    <w:rsid w:val="003A2A75"/>
    <w:rsid w:val="003A2F68"/>
    <w:rsid w:val="003A319E"/>
    <w:rsid w:val="003A348F"/>
    <w:rsid w:val="003A387A"/>
    <w:rsid w:val="003A3AE0"/>
    <w:rsid w:val="003A42CC"/>
    <w:rsid w:val="003A537B"/>
    <w:rsid w:val="003A5EF4"/>
    <w:rsid w:val="003A6484"/>
    <w:rsid w:val="003A6B09"/>
    <w:rsid w:val="003A7352"/>
    <w:rsid w:val="003A752D"/>
    <w:rsid w:val="003A7D8B"/>
    <w:rsid w:val="003B01B8"/>
    <w:rsid w:val="003B01F6"/>
    <w:rsid w:val="003B19EC"/>
    <w:rsid w:val="003B3D34"/>
    <w:rsid w:val="003B438C"/>
    <w:rsid w:val="003B521D"/>
    <w:rsid w:val="003B5398"/>
    <w:rsid w:val="003B5B72"/>
    <w:rsid w:val="003B5C25"/>
    <w:rsid w:val="003B67C3"/>
    <w:rsid w:val="003B6E48"/>
    <w:rsid w:val="003B7489"/>
    <w:rsid w:val="003B7581"/>
    <w:rsid w:val="003B7DB7"/>
    <w:rsid w:val="003C0568"/>
    <w:rsid w:val="003C0C34"/>
    <w:rsid w:val="003C0E8C"/>
    <w:rsid w:val="003C108C"/>
    <w:rsid w:val="003C127E"/>
    <w:rsid w:val="003C158E"/>
    <w:rsid w:val="003C468E"/>
    <w:rsid w:val="003C5DF2"/>
    <w:rsid w:val="003C653E"/>
    <w:rsid w:val="003C6837"/>
    <w:rsid w:val="003C7072"/>
    <w:rsid w:val="003C7AEF"/>
    <w:rsid w:val="003D07CA"/>
    <w:rsid w:val="003D0874"/>
    <w:rsid w:val="003D1649"/>
    <w:rsid w:val="003D18BE"/>
    <w:rsid w:val="003D2D13"/>
    <w:rsid w:val="003D394B"/>
    <w:rsid w:val="003D4140"/>
    <w:rsid w:val="003D5329"/>
    <w:rsid w:val="003D583E"/>
    <w:rsid w:val="003D63EA"/>
    <w:rsid w:val="003D64E0"/>
    <w:rsid w:val="003D69C9"/>
    <w:rsid w:val="003D6B4A"/>
    <w:rsid w:val="003D6D53"/>
    <w:rsid w:val="003D733C"/>
    <w:rsid w:val="003D7FC3"/>
    <w:rsid w:val="003E2930"/>
    <w:rsid w:val="003E3556"/>
    <w:rsid w:val="003E5571"/>
    <w:rsid w:val="003E61F9"/>
    <w:rsid w:val="003E6DAD"/>
    <w:rsid w:val="003E78FF"/>
    <w:rsid w:val="003E7B9D"/>
    <w:rsid w:val="003E7C78"/>
    <w:rsid w:val="003F0C62"/>
    <w:rsid w:val="003F23D9"/>
    <w:rsid w:val="003F2639"/>
    <w:rsid w:val="003F2866"/>
    <w:rsid w:val="003F326A"/>
    <w:rsid w:val="003F3612"/>
    <w:rsid w:val="003F4BA5"/>
    <w:rsid w:val="003F631B"/>
    <w:rsid w:val="003F6608"/>
    <w:rsid w:val="00401FBD"/>
    <w:rsid w:val="00404332"/>
    <w:rsid w:val="00404577"/>
    <w:rsid w:val="00404F2D"/>
    <w:rsid w:val="00405531"/>
    <w:rsid w:val="0040609C"/>
    <w:rsid w:val="004067B2"/>
    <w:rsid w:val="0040687D"/>
    <w:rsid w:val="00407222"/>
    <w:rsid w:val="0040746B"/>
    <w:rsid w:val="00407689"/>
    <w:rsid w:val="00410680"/>
    <w:rsid w:val="0041070C"/>
    <w:rsid w:val="00411082"/>
    <w:rsid w:val="00411DB3"/>
    <w:rsid w:val="00415374"/>
    <w:rsid w:val="0041540E"/>
    <w:rsid w:val="00415A70"/>
    <w:rsid w:val="004166CD"/>
    <w:rsid w:val="00416E5D"/>
    <w:rsid w:val="00417630"/>
    <w:rsid w:val="0042026F"/>
    <w:rsid w:val="004205C9"/>
    <w:rsid w:val="00420685"/>
    <w:rsid w:val="0042098D"/>
    <w:rsid w:val="00420AB9"/>
    <w:rsid w:val="00420C8A"/>
    <w:rsid w:val="00421F7F"/>
    <w:rsid w:val="00422642"/>
    <w:rsid w:val="004228C5"/>
    <w:rsid w:val="004229C5"/>
    <w:rsid w:val="00422D50"/>
    <w:rsid w:val="00423383"/>
    <w:rsid w:val="00423CF9"/>
    <w:rsid w:val="00424E0B"/>
    <w:rsid w:val="00425520"/>
    <w:rsid w:val="004265C1"/>
    <w:rsid w:val="00426681"/>
    <w:rsid w:val="00426E0A"/>
    <w:rsid w:val="00426F49"/>
    <w:rsid w:val="0042721D"/>
    <w:rsid w:val="00427457"/>
    <w:rsid w:val="004276F6"/>
    <w:rsid w:val="004302C2"/>
    <w:rsid w:val="004305D8"/>
    <w:rsid w:val="004313CA"/>
    <w:rsid w:val="00431FF7"/>
    <w:rsid w:val="004321CA"/>
    <w:rsid w:val="0043226C"/>
    <w:rsid w:val="00432507"/>
    <w:rsid w:val="00432822"/>
    <w:rsid w:val="00432D2D"/>
    <w:rsid w:val="00432DC4"/>
    <w:rsid w:val="00432EE3"/>
    <w:rsid w:val="004343A5"/>
    <w:rsid w:val="004344D0"/>
    <w:rsid w:val="00434597"/>
    <w:rsid w:val="00434F27"/>
    <w:rsid w:val="0043579E"/>
    <w:rsid w:val="00436E50"/>
    <w:rsid w:val="0043729C"/>
    <w:rsid w:val="0043738F"/>
    <w:rsid w:val="00437A55"/>
    <w:rsid w:val="00437AB4"/>
    <w:rsid w:val="00437C21"/>
    <w:rsid w:val="00437D60"/>
    <w:rsid w:val="00437F48"/>
    <w:rsid w:val="004414BA"/>
    <w:rsid w:val="00441B80"/>
    <w:rsid w:val="0044435C"/>
    <w:rsid w:val="00444695"/>
    <w:rsid w:val="00445663"/>
    <w:rsid w:val="004459AC"/>
    <w:rsid w:val="00446C43"/>
    <w:rsid w:val="00446EC9"/>
    <w:rsid w:val="0044714C"/>
    <w:rsid w:val="004473E6"/>
    <w:rsid w:val="00450D36"/>
    <w:rsid w:val="00451364"/>
    <w:rsid w:val="00452A44"/>
    <w:rsid w:val="00452B1A"/>
    <w:rsid w:val="00453735"/>
    <w:rsid w:val="00453C4C"/>
    <w:rsid w:val="00455E39"/>
    <w:rsid w:val="004574C9"/>
    <w:rsid w:val="0045755E"/>
    <w:rsid w:val="00457CB7"/>
    <w:rsid w:val="004606A2"/>
    <w:rsid w:val="00460BC0"/>
    <w:rsid w:val="00460DBC"/>
    <w:rsid w:val="004614A3"/>
    <w:rsid w:val="00461591"/>
    <w:rsid w:val="00461974"/>
    <w:rsid w:val="00462348"/>
    <w:rsid w:val="00462CA5"/>
    <w:rsid w:val="00462D02"/>
    <w:rsid w:val="00463467"/>
    <w:rsid w:val="00463678"/>
    <w:rsid w:val="00463BE7"/>
    <w:rsid w:val="00463EEA"/>
    <w:rsid w:val="004642A2"/>
    <w:rsid w:val="00464591"/>
    <w:rsid w:val="00464889"/>
    <w:rsid w:val="00464FD1"/>
    <w:rsid w:val="00465869"/>
    <w:rsid w:val="00466BAE"/>
    <w:rsid w:val="00467F2B"/>
    <w:rsid w:val="00470399"/>
    <w:rsid w:val="004706B5"/>
    <w:rsid w:val="00471BFB"/>
    <w:rsid w:val="0047209B"/>
    <w:rsid w:val="00472A10"/>
    <w:rsid w:val="00473442"/>
    <w:rsid w:val="0047352D"/>
    <w:rsid w:val="00473FFF"/>
    <w:rsid w:val="0047496F"/>
    <w:rsid w:val="00475263"/>
    <w:rsid w:val="004755A9"/>
    <w:rsid w:val="00475AA8"/>
    <w:rsid w:val="00475AF8"/>
    <w:rsid w:val="00475C56"/>
    <w:rsid w:val="004767CF"/>
    <w:rsid w:val="00477449"/>
    <w:rsid w:val="00477688"/>
    <w:rsid w:val="004777A2"/>
    <w:rsid w:val="004800A0"/>
    <w:rsid w:val="00480776"/>
    <w:rsid w:val="00481EBB"/>
    <w:rsid w:val="00482E25"/>
    <w:rsid w:val="00482E88"/>
    <w:rsid w:val="00483B4C"/>
    <w:rsid w:val="00484139"/>
    <w:rsid w:val="0048455C"/>
    <w:rsid w:val="00484841"/>
    <w:rsid w:val="00484E8D"/>
    <w:rsid w:val="00485B70"/>
    <w:rsid w:val="00486DAA"/>
    <w:rsid w:val="00486E84"/>
    <w:rsid w:val="004875AD"/>
    <w:rsid w:val="00487618"/>
    <w:rsid w:val="00491691"/>
    <w:rsid w:val="0049179E"/>
    <w:rsid w:val="004925F5"/>
    <w:rsid w:val="00492839"/>
    <w:rsid w:val="00492C37"/>
    <w:rsid w:val="00493FD8"/>
    <w:rsid w:val="004959D5"/>
    <w:rsid w:val="004963B2"/>
    <w:rsid w:val="004970BC"/>
    <w:rsid w:val="00497201"/>
    <w:rsid w:val="004972ED"/>
    <w:rsid w:val="004A02E7"/>
    <w:rsid w:val="004A0820"/>
    <w:rsid w:val="004A18EB"/>
    <w:rsid w:val="004A302E"/>
    <w:rsid w:val="004A3320"/>
    <w:rsid w:val="004A3980"/>
    <w:rsid w:val="004A51A3"/>
    <w:rsid w:val="004A65AE"/>
    <w:rsid w:val="004A6CCE"/>
    <w:rsid w:val="004A6EC3"/>
    <w:rsid w:val="004A6F62"/>
    <w:rsid w:val="004A704A"/>
    <w:rsid w:val="004A7B13"/>
    <w:rsid w:val="004A7EE9"/>
    <w:rsid w:val="004B075C"/>
    <w:rsid w:val="004B0992"/>
    <w:rsid w:val="004B0ABC"/>
    <w:rsid w:val="004B20FE"/>
    <w:rsid w:val="004B2170"/>
    <w:rsid w:val="004B2421"/>
    <w:rsid w:val="004B322E"/>
    <w:rsid w:val="004B3849"/>
    <w:rsid w:val="004B4833"/>
    <w:rsid w:val="004B5C06"/>
    <w:rsid w:val="004B5C13"/>
    <w:rsid w:val="004B742B"/>
    <w:rsid w:val="004C01B6"/>
    <w:rsid w:val="004C06AB"/>
    <w:rsid w:val="004C0C02"/>
    <w:rsid w:val="004C17B8"/>
    <w:rsid w:val="004C350E"/>
    <w:rsid w:val="004C3774"/>
    <w:rsid w:val="004C3E90"/>
    <w:rsid w:val="004C55AE"/>
    <w:rsid w:val="004C68A4"/>
    <w:rsid w:val="004D102B"/>
    <w:rsid w:val="004D17F2"/>
    <w:rsid w:val="004D2AA6"/>
    <w:rsid w:val="004D2D36"/>
    <w:rsid w:val="004D32DB"/>
    <w:rsid w:val="004D3873"/>
    <w:rsid w:val="004D5132"/>
    <w:rsid w:val="004D554F"/>
    <w:rsid w:val="004D58B5"/>
    <w:rsid w:val="004D5C89"/>
    <w:rsid w:val="004D6114"/>
    <w:rsid w:val="004D6379"/>
    <w:rsid w:val="004D678D"/>
    <w:rsid w:val="004D69C5"/>
    <w:rsid w:val="004D6F14"/>
    <w:rsid w:val="004E0DE5"/>
    <w:rsid w:val="004E16ED"/>
    <w:rsid w:val="004E18DD"/>
    <w:rsid w:val="004E1B64"/>
    <w:rsid w:val="004E25D6"/>
    <w:rsid w:val="004E299F"/>
    <w:rsid w:val="004E2E4B"/>
    <w:rsid w:val="004E34DE"/>
    <w:rsid w:val="004E354E"/>
    <w:rsid w:val="004E3BB2"/>
    <w:rsid w:val="004E3BBF"/>
    <w:rsid w:val="004E4A1F"/>
    <w:rsid w:val="004E51C3"/>
    <w:rsid w:val="004E614A"/>
    <w:rsid w:val="004E650B"/>
    <w:rsid w:val="004E65CE"/>
    <w:rsid w:val="004E65FE"/>
    <w:rsid w:val="004E69A8"/>
    <w:rsid w:val="004E7866"/>
    <w:rsid w:val="004E78B0"/>
    <w:rsid w:val="004E79D9"/>
    <w:rsid w:val="004F1922"/>
    <w:rsid w:val="004F1D75"/>
    <w:rsid w:val="004F2457"/>
    <w:rsid w:val="004F256D"/>
    <w:rsid w:val="004F2AA2"/>
    <w:rsid w:val="004F2F36"/>
    <w:rsid w:val="004F3A7E"/>
    <w:rsid w:val="004F6430"/>
    <w:rsid w:val="004F643F"/>
    <w:rsid w:val="00500B27"/>
    <w:rsid w:val="00501209"/>
    <w:rsid w:val="00501916"/>
    <w:rsid w:val="00501A87"/>
    <w:rsid w:val="00501BCE"/>
    <w:rsid w:val="0050250B"/>
    <w:rsid w:val="00502903"/>
    <w:rsid w:val="00502CF9"/>
    <w:rsid w:val="005030DB"/>
    <w:rsid w:val="005031A1"/>
    <w:rsid w:val="005036DC"/>
    <w:rsid w:val="00503C5C"/>
    <w:rsid w:val="0050468A"/>
    <w:rsid w:val="005048CA"/>
    <w:rsid w:val="005051D5"/>
    <w:rsid w:val="00505955"/>
    <w:rsid w:val="0050612E"/>
    <w:rsid w:val="00506D9A"/>
    <w:rsid w:val="00507427"/>
    <w:rsid w:val="005076FA"/>
    <w:rsid w:val="00507934"/>
    <w:rsid w:val="00510118"/>
    <w:rsid w:val="00510321"/>
    <w:rsid w:val="005117A2"/>
    <w:rsid w:val="00511D0F"/>
    <w:rsid w:val="005129E6"/>
    <w:rsid w:val="00512A68"/>
    <w:rsid w:val="0051403B"/>
    <w:rsid w:val="00514067"/>
    <w:rsid w:val="00515A5D"/>
    <w:rsid w:val="0051667F"/>
    <w:rsid w:val="00516D1D"/>
    <w:rsid w:val="00517588"/>
    <w:rsid w:val="005175CA"/>
    <w:rsid w:val="005176D9"/>
    <w:rsid w:val="00517A9E"/>
    <w:rsid w:val="0052036A"/>
    <w:rsid w:val="00523440"/>
    <w:rsid w:val="005243AD"/>
    <w:rsid w:val="005258D6"/>
    <w:rsid w:val="005260FA"/>
    <w:rsid w:val="00526F86"/>
    <w:rsid w:val="0052784B"/>
    <w:rsid w:val="00530909"/>
    <w:rsid w:val="00531011"/>
    <w:rsid w:val="0053150E"/>
    <w:rsid w:val="005319F2"/>
    <w:rsid w:val="00531AAA"/>
    <w:rsid w:val="00532125"/>
    <w:rsid w:val="00533D8B"/>
    <w:rsid w:val="00534C6F"/>
    <w:rsid w:val="0053526F"/>
    <w:rsid w:val="005361F3"/>
    <w:rsid w:val="0053649E"/>
    <w:rsid w:val="00536C11"/>
    <w:rsid w:val="00536C44"/>
    <w:rsid w:val="00536E2F"/>
    <w:rsid w:val="005377E9"/>
    <w:rsid w:val="005379AE"/>
    <w:rsid w:val="00540320"/>
    <w:rsid w:val="0054074A"/>
    <w:rsid w:val="00540D02"/>
    <w:rsid w:val="00540EB2"/>
    <w:rsid w:val="005416BF"/>
    <w:rsid w:val="00542816"/>
    <w:rsid w:val="0054300C"/>
    <w:rsid w:val="00544260"/>
    <w:rsid w:val="0054446B"/>
    <w:rsid w:val="00544FCB"/>
    <w:rsid w:val="00545522"/>
    <w:rsid w:val="00545B01"/>
    <w:rsid w:val="00545EAC"/>
    <w:rsid w:val="005469C7"/>
    <w:rsid w:val="00546CB4"/>
    <w:rsid w:val="00546D01"/>
    <w:rsid w:val="00546D4E"/>
    <w:rsid w:val="00547BA7"/>
    <w:rsid w:val="00547D8F"/>
    <w:rsid w:val="005509B9"/>
    <w:rsid w:val="00550FD5"/>
    <w:rsid w:val="0055190F"/>
    <w:rsid w:val="00551A1A"/>
    <w:rsid w:val="005520B6"/>
    <w:rsid w:val="005520B8"/>
    <w:rsid w:val="00553388"/>
    <w:rsid w:val="00553581"/>
    <w:rsid w:val="00554568"/>
    <w:rsid w:val="00554EDC"/>
    <w:rsid w:val="005567A8"/>
    <w:rsid w:val="005574D8"/>
    <w:rsid w:val="00557B8A"/>
    <w:rsid w:val="0056180F"/>
    <w:rsid w:val="00561E9C"/>
    <w:rsid w:val="005636A9"/>
    <w:rsid w:val="00563A43"/>
    <w:rsid w:val="00564121"/>
    <w:rsid w:val="0056417B"/>
    <w:rsid w:val="00564A26"/>
    <w:rsid w:val="00564F47"/>
    <w:rsid w:val="00566223"/>
    <w:rsid w:val="00566474"/>
    <w:rsid w:val="005666D4"/>
    <w:rsid w:val="0056689B"/>
    <w:rsid w:val="00566E63"/>
    <w:rsid w:val="00567543"/>
    <w:rsid w:val="0057016E"/>
    <w:rsid w:val="00570594"/>
    <w:rsid w:val="00570B32"/>
    <w:rsid w:val="0057141E"/>
    <w:rsid w:val="005718CA"/>
    <w:rsid w:val="00572093"/>
    <w:rsid w:val="00573CA4"/>
    <w:rsid w:val="00573DF5"/>
    <w:rsid w:val="005741F8"/>
    <w:rsid w:val="005751A1"/>
    <w:rsid w:val="005756EB"/>
    <w:rsid w:val="00575795"/>
    <w:rsid w:val="005760FC"/>
    <w:rsid w:val="00576591"/>
    <w:rsid w:val="00580059"/>
    <w:rsid w:val="00580516"/>
    <w:rsid w:val="00580822"/>
    <w:rsid w:val="00580CA9"/>
    <w:rsid w:val="00581AE3"/>
    <w:rsid w:val="00581E28"/>
    <w:rsid w:val="0058202F"/>
    <w:rsid w:val="0058292F"/>
    <w:rsid w:val="005837C9"/>
    <w:rsid w:val="00583CA6"/>
    <w:rsid w:val="00584108"/>
    <w:rsid w:val="00584630"/>
    <w:rsid w:val="005851BF"/>
    <w:rsid w:val="0058739D"/>
    <w:rsid w:val="0058799A"/>
    <w:rsid w:val="00590DC6"/>
    <w:rsid w:val="00591520"/>
    <w:rsid w:val="005916F9"/>
    <w:rsid w:val="00591C1B"/>
    <w:rsid w:val="00592AB0"/>
    <w:rsid w:val="00592DCC"/>
    <w:rsid w:val="00593D0F"/>
    <w:rsid w:val="00593E99"/>
    <w:rsid w:val="00593FAD"/>
    <w:rsid w:val="005940B9"/>
    <w:rsid w:val="00594B3D"/>
    <w:rsid w:val="00595739"/>
    <w:rsid w:val="005964AC"/>
    <w:rsid w:val="00596781"/>
    <w:rsid w:val="00596B64"/>
    <w:rsid w:val="005973E2"/>
    <w:rsid w:val="0059772D"/>
    <w:rsid w:val="0059775E"/>
    <w:rsid w:val="00597E46"/>
    <w:rsid w:val="005A0366"/>
    <w:rsid w:val="005A0541"/>
    <w:rsid w:val="005A11AC"/>
    <w:rsid w:val="005A17A5"/>
    <w:rsid w:val="005A1C31"/>
    <w:rsid w:val="005A2760"/>
    <w:rsid w:val="005A326E"/>
    <w:rsid w:val="005A3CE6"/>
    <w:rsid w:val="005A4733"/>
    <w:rsid w:val="005A474B"/>
    <w:rsid w:val="005A6CF5"/>
    <w:rsid w:val="005A6F2D"/>
    <w:rsid w:val="005B06DA"/>
    <w:rsid w:val="005B17BF"/>
    <w:rsid w:val="005B1896"/>
    <w:rsid w:val="005B18AA"/>
    <w:rsid w:val="005B1CF3"/>
    <w:rsid w:val="005B246A"/>
    <w:rsid w:val="005B3663"/>
    <w:rsid w:val="005B3FB9"/>
    <w:rsid w:val="005B4B58"/>
    <w:rsid w:val="005B4E0A"/>
    <w:rsid w:val="005B58C2"/>
    <w:rsid w:val="005B68E3"/>
    <w:rsid w:val="005B6C29"/>
    <w:rsid w:val="005B7055"/>
    <w:rsid w:val="005B79C2"/>
    <w:rsid w:val="005B7A2D"/>
    <w:rsid w:val="005B7F55"/>
    <w:rsid w:val="005C0CD3"/>
    <w:rsid w:val="005C198D"/>
    <w:rsid w:val="005C326C"/>
    <w:rsid w:val="005C3945"/>
    <w:rsid w:val="005C4229"/>
    <w:rsid w:val="005C4BCC"/>
    <w:rsid w:val="005C5474"/>
    <w:rsid w:val="005C79D3"/>
    <w:rsid w:val="005D0212"/>
    <w:rsid w:val="005D0556"/>
    <w:rsid w:val="005D0C7A"/>
    <w:rsid w:val="005D0FE6"/>
    <w:rsid w:val="005D21DE"/>
    <w:rsid w:val="005D241E"/>
    <w:rsid w:val="005D314E"/>
    <w:rsid w:val="005D31CE"/>
    <w:rsid w:val="005D35D9"/>
    <w:rsid w:val="005D380D"/>
    <w:rsid w:val="005D3D44"/>
    <w:rsid w:val="005D44B2"/>
    <w:rsid w:val="005D4775"/>
    <w:rsid w:val="005D59DF"/>
    <w:rsid w:val="005D606B"/>
    <w:rsid w:val="005D658C"/>
    <w:rsid w:val="005D6684"/>
    <w:rsid w:val="005D70E0"/>
    <w:rsid w:val="005D710D"/>
    <w:rsid w:val="005D7531"/>
    <w:rsid w:val="005D7B70"/>
    <w:rsid w:val="005E001C"/>
    <w:rsid w:val="005E0391"/>
    <w:rsid w:val="005E0F5B"/>
    <w:rsid w:val="005E12FD"/>
    <w:rsid w:val="005E17FC"/>
    <w:rsid w:val="005E20BD"/>
    <w:rsid w:val="005E279F"/>
    <w:rsid w:val="005E2FB7"/>
    <w:rsid w:val="005E32D2"/>
    <w:rsid w:val="005E41A8"/>
    <w:rsid w:val="005E466A"/>
    <w:rsid w:val="005E4D6D"/>
    <w:rsid w:val="005E4F23"/>
    <w:rsid w:val="005E59FB"/>
    <w:rsid w:val="005E5D09"/>
    <w:rsid w:val="005E6013"/>
    <w:rsid w:val="005E6F48"/>
    <w:rsid w:val="005E70D3"/>
    <w:rsid w:val="005E7EF8"/>
    <w:rsid w:val="005F0444"/>
    <w:rsid w:val="005F198E"/>
    <w:rsid w:val="005F23CF"/>
    <w:rsid w:val="005F3686"/>
    <w:rsid w:val="005F3AD4"/>
    <w:rsid w:val="005F3D72"/>
    <w:rsid w:val="005F5086"/>
    <w:rsid w:val="005F5402"/>
    <w:rsid w:val="005F5A9B"/>
    <w:rsid w:val="005F5B48"/>
    <w:rsid w:val="005F61CC"/>
    <w:rsid w:val="005F6E03"/>
    <w:rsid w:val="005F7005"/>
    <w:rsid w:val="005F707A"/>
    <w:rsid w:val="005F7BB6"/>
    <w:rsid w:val="006004A1"/>
    <w:rsid w:val="0060094F"/>
    <w:rsid w:val="006026F5"/>
    <w:rsid w:val="00602DF1"/>
    <w:rsid w:val="00602EB8"/>
    <w:rsid w:val="00603B43"/>
    <w:rsid w:val="00604060"/>
    <w:rsid w:val="006050D9"/>
    <w:rsid w:val="006062FF"/>
    <w:rsid w:val="006079A0"/>
    <w:rsid w:val="006108BE"/>
    <w:rsid w:val="00610A2B"/>
    <w:rsid w:val="00612A3E"/>
    <w:rsid w:val="00613B57"/>
    <w:rsid w:val="00614419"/>
    <w:rsid w:val="00615301"/>
    <w:rsid w:val="00615303"/>
    <w:rsid w:val="006153F9"/>
    <w:rsid w:val="006170E3"/>
    <w:rsid w:val="006171E3"/>
    <w:rsid w:val="00620606"/>
    <w:rsid w:val="0062158C"/>
    <w:rsid w:val="006226E6"/>
    <w:rsid w:val="00622B80"/>
    <w:rsid w:val="006231B2"/>
    <w:rsid w:val="006231CF"/>
    <w:rsid w:val="006242A9"/>
    <w:rsid w:val="00624497"/>
    <w:rsid w:val="006244F9"/>
    <w:rsid w:val="00624818"/>
    <w:rsid w:val="006252C3"/>
    <w:rsid w:val="00625356"/>
    <w:rsid w:val="006255B5"/>
    <w:rsid w:val="0062577F"/>
    <w:rsid w:val="00626B6A"/>
    <w:rsid w:val="00627EAF"/>
    <w:rsid w:val="0063121D"/>
    <w:rsid w:val="00632045"/>
    <w:rsid w:val="0063231A"/>
    <w:rsid w:val="006334DC"/>
    <w:rsid w:val="00633614"/>
    <w:rsid w:val="00634929"/>
    <w:rsid w:val="00635A27"/>
    <w:rsid w:val="006365D5"/>
    <w:rsid w:val="00636D1B"/>
    <w:rsid w:val="00640A3C"/>
    <w:rsid w:val="006419C5"/>
    <w:rsid w:val="00641F27"/>
    <w:rsid w:val="00642FC7"/>
    <w:rsid w:val="00643942"/>
    <w:rsid w:val="0064401E"/>
    <w:rsid w:val="0064495B"/>
    <w:rsid w:val="00644E12"/>
    <w:rsid w:val="0064553B"/>
    <w:rsid w:val="0064689F"/>
    <w:rsid w:val="00646D7B"/>
    <w:rsid w:val="006507A2"/>
    <w:rsid w:val="006510FF"/>
    <w:rsid w:val="00651778"/>
    <w:rsid w:val="006519D9"/>
    <w:rsid w:val="00652816"/>
    <w:rsid w:val="00653A77"/>
    <w:rsid w:val="0065406A"/>
    <w:rsid w:val="00654F71"/>
    <w:rsid w:val="00655D45"/>
    <w:rsid w:val="0065679E"/>
    <w:rsid w:val="00657118"/>
    <w:rsid w:val="0065760A"/>
    <w:rsid w:val="00657903"/>
    <w:rsid w:val="00657DD7"/>
    <w:rsid w:val="00657F83"/>
    <w:rsid w:val="00660031"/>
    <w:rsid w:val="00661509"/>
    <w:rsid w:val="00661942"/>
    <w:rsid w:val="00661A39"/>
    <w:rsid w:val="00662EDD"/>
    <w:rsid w:val="006639EB"/>
    <w:rsid w:val="00663B8E"/>
    <w:rsid w:val="00664D6D"/>
    <w:rsid w:val="00665190"/>
    <w:rsid w:val="0066640C"/>
    <w:rsid w:val="0066692E"/>
    <w:rsid w:val="00666A0A"/>
    <w:rsid w:val="006675D3"/>
    <w:rsid w:val="006679B9"/>
    <w:rsid w:val="00667B7D"/>
    <w:rsid w:val="006704AE"/>
    <w:rsid w:val="006712A9"/>
    <w:rsid w:val="00671537"/>
    <w:rsid w:val="0067229A"/>
    <w:rsid w:val="0067289C"/>
    <w:rsid w:val="00673018"/>
    <w:rsid w:val="0067395E"/>
    <w:rsid w:val="00673CBA"/>
    <w:rsid w:val="00673E0E"/>
    <w:rsid w:val="00674072"/>
    <w:rsid w:val="00674256"/>
    <w:rsid w:val="0067530E"/>
    <w:rsid w:val="00675385"/>
    <w:rsid w:val="0067548A"/>
    <w:rsid w:val="006758EE"/>
    <w:rsid w:val="00675FA4"/>
    <w:rsid w:val="0067669D"/>
    <w:rsid w:val="00676EF6"/>
    <w:rsid w:val="0067718C"/>
    <w:rsid w:val="00677A31"/>
    <w:rsid w:val="00681AC3"/>
    <w:rsid w:val="00681C6E"/>
    <w:rsid w:val="0068277E"/>
    <w:rsid w:val="006828CC"/>
    <w:rsid w:val="006832A8"/>
    <w:rsid w:val="006833C8"/>
    <w:rsid w:val="00683FBB"/>
    <w:rsid w:val="00684920"/>
    <w:rsid w:val="00684D0D"/>
    <w:rsid w:val="00685EC9"/>
    <w:rsid w:val="00686C1B"/>
    <w:rsid w:val="00687CB6"/>
    <w:rsid w:val="00687D76"/>
    <w:rsid w:val="006902B1"/>
    <w:rsid w:val="006902D4"/>
    <w:rsid w:val="0069087E"/>
    <w:rsid w:val="006908AE"/>
    <w:rsid w:val="006917AB"/>
    <w:rsid w:val="00691B82"/>
    <w:rsid w:val="006925F5"/>
    <w:rsid w:val="006933BD"/>
    <w:rsid w:val="00694461"/>
    <w:rsid w:val="006946B2"/>
    <w:rsid w:val="00694D5B"/>
    <w:rsid w:val="006950E8"/>
    <w:rsid w:val="00695AF9"/>
    <w:rsid w:val="00695CAC"/>
    <w:rsid w:val="00695F62"/>
    <w:rsid w:val="006976BD"/>
    <w:rsid w:val="00697745"/>
    <w:rsid w:val="00697CCC"/>
    <w:rsid w:val="006A0B12"/>
    <w:rsid w:val="006A1661"/>
    <w:rsid w:val="006A18E1"/>
    <w:rsid w:val="006A1F40"/>
    <w:rsid w:val="006A3128"/>
    <w:rsid w:val="006A3891"/>
    <w:rsid w:val="006A51CD"/>
    <w:rsid w:val="006A566E"/>
    <w:rsid w:val="006A6AD6"/>
    <w:rsid w:val="006A778A"/>
    <w:rsid w:val="006B06ED"/>
    <w:rsid w:val="006B0B66"/>
    <w:rsid w:val="006B0CDC"/>
    <w:rsid w:val="006B111F"/>
    <w:rsid w:val="006B1CC5"/>
    <w:rsid w:val="006B317B"/>
    <w:rsid w:val="006B3184"/>
    <w:rsid w:val="006B35C7"/>
    <w:rsid w:val="006B396F"/>
    <w:rsid w:val="006B3D6B"/>
    <w:rsid w:val="006B4AB3"/>
    <w:rsid w:val="006B590C"/>
    <w:rsid w:val="006B5B47"/>
    <w:rsid w:val="006B5C01"/>
    <w:rsid w:val="006B5FC3"/>
    <w:rsid w:val="006B65B7"/>
    <w:rsid w:val="006B67DF"/>
    <w:rsid w:val="006B6902"/>
    <w:rsid w:val="006B6C1B"/>
    <w:rsid w:val="006B6DDA"/>
    <w:rsid w:val="006B740C"/>
    <w:rsid w:val="006C0656"/>
    <w:rsid w:val="006C0B52"/>
    <w:rsid w:val="006C190F"/>
    <w:rsid w:val="006C214E"/>
    <w:rsid w:val="006C2708"/>
    <w:rsid w:val="006C4B51"/>
    <w:rsid w:val="006C5141"/>
    <w:rsid w:val="006C5264"/>
    <w:rsid w:val="006C53BD"/>
    <w:rsid w:val="006C65CD"/>
    <w:rsid w:val="006C66BA"/>
    <w:rsid w:val="006C722C"/>
    <w:rsid w:val="006C7551"/>
    <w:rsid w:val="006C7A73"/>
    <w:rsid w:val="006C7D74"/>
    <w:rsid w:val="006D087A"/>
    <w:rsid w:val="006D0B53"/>
    <w:rsid w:val="006D0F07"/>
    <w:rsid w:val="006D1A06"/>
    <w:rsid w:val="006D24DC"/>
    <w:rsid w:val="006D2FFF"/>
    <w:rsid w:val="006D361D"/>
    <w:rsid w:val="006D372B"/>
    <w:rsid w:val="006D3A95"/>
    <w:rsid w:val="006D3CAA"/>
    <w:rsid w:val="006D464B"/>
    <w:rsid w:val="006D47A0"/>
    <w:rsid w:val="006D4CF3"/>
    <w:rsid w:val="006D6466"/>
    <w:rsid w:val="006D64C0"/>
    <w:rsid w:val="006D6D6D"/>
    <w:rsid w:val="006D74A9"/>
    <w:rsid w:val="006E03DC"/>
    <w:rsid w:val="006E0698"/>
    <w:rsid w:val="006E0BE9"/>
    <w:rsid w:val="006E1C18"/>
    <w:rsid w:val="006E2028"/>
    <w:rsid w:val="006E3C68"/>
    <w:rsid w:val="006E3D42"/>
    <w:rsid w:val="006E41B4"/>
    <w:rsid w:val="006E4B51"/>
    <w:rsid w:val="006E50FA"/>
    <w:rsid w:val="006E6B25"/>
    <w:rsid w:val="006E70F4"/>
    <w:rsid w:val="006E729E"/>
    <w:rsid w:val="006E7454"/>
    <w:rsid w:val="006E7900"/>
    <w:rsid w:val="006E7D89"/>
    <w:rsid w:val="006F0912"/>
    <w:rsid w:val="006F15D9"/>
    <w:rsid w:val="006F1DDE"/>
    <w:rsid w:val="006F1E10"/>
    <w:rsid w:val="006F230B"/>
    <w:rsid w:val="006F24E9"/>
    <w:rsid w:val="006F250B"/>
    <w:rsid w:val="006F27AE"/>
    <w:rsid w:val="006F2A39"/>
    <w:rsid w:val="006F2AE6"/>
    <w:rsid w:val="006F3679"/>
    <w:rsid w:val="006F3CFC"/>
    <w:rsid w:val="006F3F75"/>
    <w:rsid w:val="006F46CF"/>
    <w:rsid w:val="006F4CEB"/>
    <w:rsid w:val="006F6D66"/>
    <w:rsid w:val="006F7203"/>
    <w:rsid w:val="006F7311"/>
    <w:rsid w:val="006F7A7C"/>
    <w:rsid w:val="006F7B12"/>
    <w:rsid w:val="006F7FB4"/>
    <w:rsid w:val="007005B2"/>
    <w:rsid w:val="007015EA"/>
    <w:rsid w:val="00701C20"/>
    <w:rsid w:val="00701DA3"/>
    <w:rsid w:val="00701E6A"/>
    <w:rsid w:val="00703278"/>
    <w:rsid w:val="00703511"/>
    <w:rsid w:val="007038AA"/>
    <w:rsid w:val="00703CF6"/>
    <w:rsid w:val="00704386"/>
    <w:rsid w:val="00704C13"/>
    <w:rsid w:val="0070502E"/>
    <w:rsid w:val="0070573E"/>
    <w:rsid w:val="00707AB4"/>
    <w:rsid w:val="00707D6A"/>
    <w:rsid w:val="00707EF6"/>
    <w:rsid w:val="00710A30"/>
    <w:rsid w:val="00711557"/>
    <w:rsid w:val="007124AA"/>
    <w:rsid w:val="00712F7B"/>
    <w:rsid w:val="00714962"/>
    <w:rsid w:val="00715B77"/>
    <w:rsid w:val="00715C00"/>
    <w:rsid w:val="00716729"/>
    <w:rsid w:val="00716D30"/>
    <w:rsid w:val="00716F83"/>
    <w:rsid w:val="0071702B"/>
    <w:rsid w:val="00717782"/>
    <w:rsid w:val="00717B5C"/>
    <w:rsid w:val="00717D5C"/>
    <w:rsid w:val="00720033"/>
    <w:rsid w:val="00721543"/>
    <w:rsid w:val="00721586"/>
    <w:rsid w:val="007219F5"/>
    <w:rsid w:val="00721B4E"/>
    <w:rsid w:val="007227C9"/>
    <w:rsid w:val="00722A88"/>
    <w:rsid w:val="00723194"/>
    <w:rsid w:val="007237FF"/>
    <w:rsid w:val="007241A5"/>
    <w:rsid w:val="007253C2"/>
    <w:rsid w:val="007254C1"/>
    <w:rsid w:val="007257B3"/>
    <w:rsid w:val="00725AB4"/>
    <w:rsid w:val="00726C32"/>
    <w:rsid w:val="00726EF6"/>
    <w:rsid w:val="00726EF7"/>
    <w:rsid w:val="00731285"/>
    <w:rsid w:val="007314F2"/>
    <w:rsid w:val="007330C5"/>
    <w:rsid w:val="0073366A"/>
    <w:rsid w:val="00733A33"/>
    <w:rsid w:val="00733DFE"/>
    <w:rsid w:val="00734C30"/>
    <w:rsid w:val="00734C6E"/>
    <w:rsid w:val="007359AE"/>
    <w:rsid w:val="00735CEA"/>
    <w:rsid w:val="00735E7F"/>
    <w:rsid w:val="007366E2"/>
    <w:rsid w:val="007371CB"/>
    <w:rsid w:val="00737358"/>
    <w:rsid w:val="00737B2E"/>
    <w:rsid w:val="00740CD9"/>
    <w:rsid w:val="00740D8F"/>
    <w:rsid w:val="007417FF"/>
    <w:rsid w:val="007426CF"/>
    <w:rsid w:val="0074348E"/>
    <w:rsid w:val="0074476C"/>
    <w:rsid w:val="00744829"/>
    <w:rsid w:val="007448E7"/>
    <w:rsid w:val="00747370"/>
    <w:rsid w:val="00747F28"/>
    <w:rsid w:val="0075054A"/>
    <w:rsid w:val="007516FC"/>
    <w:rsid w:val="007518DB"/>
    <w:rsid w:val="00751CE6"/>
    <w:rsid w:val="00751D8C"/>
    <w:rsid w:val="00752BF6"/>
    <w:rsid w:val="0075311E"/>
    <w:rsid w:val="00753636"/>
    <w:rsid w:val="00753743"/>
    <w:rsid w:val="007539D4"/>
    <w:rsid w:val="00754AB3"/>
    <w:rsid w:val="00754BB8"/>
    <w:rsid w:val="00755091"/>
    <w:rsid w:val="00755755"/>
    <w:rsid w:val="007566D6"/>
    <w:rsid w:val="0075672D"/>
    <w:rsid w:val="00756F73"/>
    <w:rsid w:val="00756F7D"/>
    <w:rsid w:val="007576FE"/>
    <w:rsid w:val="00760195"/>
    <w:rsid w:val="007601B6"/>
    <w:rsid w:val="00760B17"/>
    <w:rsid w:val="00762A8B"/>
    <w:rsid w:val="0076309B"/>
    <w:rsid w:val="00763856"/>
    <w:rsid w:val="00764315"/>
    <w:rsid w:val="00766A61"/>
    <w:rsid w:val="00767C6D"/>
    <w:rsid w:val="00767E98"/>
    <w:rsid w:val="00770347"/>
    <w:rsid w:val="00770E71"/>
    <w:rsid w:val="0077145E"/>
    <w:rsid w:val="0077216E"/>
    <w:rsid w:val="007727F8"/>
    <w:rsid w:val="007728A9"/>
    <w:rsid w:val="007728C2"/>
    <w:rsid w:val="00773350"/>
    <w:rsid w:val="00773CB8"/>
    <w:rsid w:val="00774309"/>
    <w:rsid w:val="00774F71"/>
    <w:rsid w:val="007758E7"/>
    <w:rsid w:val="00775A95"/>
    <w:rsid w:val="00776015"/>
    <w:rsid w:val="0077646B"/>
    <w:rsid w:val="007764FE"/>
    <w:rsid w:val="007765DD"/>
    <w:rsid w:val="00777CF9"/>
    <w:rsid w:val="0078052B"/>
    <w:rsid w:val="007813D1"/>
    <w:rsid w:val="0078327C"/>
    <w:rsid w:val="00783EB8"/>
    <w:rsid w:val="00784D81"/>
    <w:rsid w:val="00785047"/>
    <w:rsid w:val="00785560"/>
    <w:rsid w:val="00785B8E"/>
    <w:rsid w:val="00785F18"/>
    <w:rsid w:val="00786BDC"/>
    <w:rsid w:val="00786D83"/>
    <w:rsid w:val="007870E8"/>
    <w:rsid w:val="00787279"/>
    <w:rsid w:val="007904C4"/>
    <w:rsid w:val="00790635"/>
    <w:rsid w:val="007912B1"/>
    <w:rsid w:val="007920EF"/>
    <w:rsid w:val="0079237F"/>
    <w:rsid w:val="00792536"/>
    <w:rsid w:val="007935BA"/>
    <w:rsid w:val="00794C68"/>
    <w:rsid w:val="00796A84"/>
    <w:rsid w:val="00796CA9"/>
    <w:rsid w:val="007974B4"/>
    <w:rsid w:val="007976AA"/>
    <w:rsid w:val="0079781A"/>
    <w:rsid w:val="00797B73"/>
    <w:rsid w:val="007A02B6"/>
    <w:rsid w:val="007A0332"/>
    <w:rsid w:val="007A08B0"/>
    <w:rsid w:val="007A1030"/>
    <w:rsid w:val="007A13DB"/>
    <w:rsid w:val="007A16EA"/>
    <w:rsid w:val="007A1B40"/>
    <w:rsid w:val="007A1EB0"/>
    <w:rsid w:val="007A3C71"/>
    <w:rsid w:val="007A431A"/>
    <w:rsid w:val="007A4461"/>
    <w:rsid w:val="007A465B"/>
    <w:rsid w:val="007A49E4"/>
    <w:rsid w:val="007A5567"/>
    <w:rsid w:val="007A5CA3"/>
    <w:rsid w:val="007A6A3E"/>
    <w:rsid w:val="007A6B00"/>
    <w:rsid w:val="007A70C7"/>
    <w:rsid w:val="007A742E"/>
    <w:rsid w:val="007A7489"/>
    <w:rsid w:val="007A7583"/>
    <w:rsid w:val="007B03A4"/>
    <w:rsid w:val="007B1123"/>
    <w:rsid w:val="007B1773"/>
    <w:rsid w:val="007B2862"/>
    <w:rsid w:val="007B38F6"/>
    <w:rsid w:val="007B3A4E"/>
    <w:rsid w:val="007B4A84"/>
    <w:rsid w:val="007B5140"/>
    <w:rsid w:val="007B562B"/>
    <w:rsid w:val="007B660C"/>
    <w:rsid w:val="007B6D59"/>
    <w:rsid w:val="007C0A4F"/>
    <w:rsid w:val="007C0BF5"/>
    <w:rsid w:val="007C107F"/>
    <w:rsid w:val="007C14A6"/>
    <w:rsid w:val="007C1DB9"/>
    <w:rsid w:val="007C32BD"/>
    <w:rsid w:val="007C4673"/>
    <w:rsid w:val="007C4707"/>
    <w:rsid w:val="007C5127"/>
    <w:rsid w:val="007C5534"/>
    <w:rsid w:val="007C5774"/>
    <w:rsid w:val="007C58B7"/>
    <w:rsid w:val="007C5F84"/>
    <w:rsid w:val="007C75EE"/>
    <w:rsid w:val="007D064E"/>
    <w:rsid w:val="007D0790"/>
    <w:rsid w:val="007D1139"/>
    <w:rsid w:val="007D128E"/>
    <w:rsid w:val="007D1F9E"/>
    <w:rsid w:val="007D32F1"/>
    <w:rsid w:val="007D37B9"/>
    <w:rsid w:val="007D3BC8"/>
    <w:rsid w:val="007D4420"/>
    <w:rsid w:val="007D4CD0"/>
    <w:rsid w:val="007D6819"/>
    <w:rsid w:val="007D6AF6"/>
    <w:rsid w:val="007D6C1F"/>
    <w:rsid w:val="007D7BFE"/>
    <w:rsid w:val="007E1876"/>
    <w:rsid w:val="007E1E3B"/>
    <w:rsid w:val="007E214E"/>
    <w:rsid w:val="007E2FF7"/>
    <w:rsid w:val="007E316C"/>
    <w:rsid w:val="007E49F6"/>
    <w:rsid w:val="007E4CA7"/>
    <w:rsid w:val="007E5784"/>
    <w:rsid w:val="007E57F6"/>
    <w:rsid w:val="007E5EFF"/>
    <w:rsid w:val="007E78B1"/>
    <w:rsid w:val="007E7CB9"/>
    <w:rsid w:val="007E7E27"/>
    <w:rsid w:val="007F31CA"/>
    <w:rsid w:val="007F56CB"/>
    <w:rsid w:val="007F5A8A"/>
    <w:rsid w:val="007F5F02"/>
    <w:rsid w:val="007F66BB"/>
    <w:rsid w:val="007F6ADB"/>
    <w:rsid w:val="00800707"/>
    <w:rsid w:val="00800791"/>
    <w:rsid w:val="00800C09"/>
    <w:rsid w:val="00801477"/>
    <w:rsid w:val="00801D25"/>
    <w:rsid w:val="008022BB"/>
    <w:rsid w:val="00802380"/>
    <w:rsid w:val="00805587"/>
    <w:rsid w:val="00805C89"/>
    <w:rsid w:val="00806038"/>
    <w:rsid w:val="00806246"/>
    <w:rsid w:val="00806844"/>
    <w:rsid w:val="00806E62"/>
    <w:rsid w:val="00807185"/>
    <w:rsid w:val="008077B4"/>
    <w:rsid w:val="00807E73"/>
    <w:rsid w:val="00810ADD"/>
    <w:rsid w:val="00811B4E"/>
    <w:rsid w:val="00811C55"/>
    <w:rsid w:val="00811DD9"/>
    <w:rsid w:val="008128BD"/>
    <w:rsid w:val="00812E63"/>
    <w:rsid w:val="00813676"/>
    <w:rsid w:val="00814227"/>
    <w:rsid w:val="0081453C"/>
    <w:rsid w:val="00814B87"/>
    <w:rsid w:val="00816161"/>
    <w:rsid w:val="0081658B"/>
    <w:rsid w:val="00816744"/>
    <w:rsid w:val="008172FC"/>
    <w:rsid w:val="00817AE7"/>
    <w:rsid w:val="008207BB"/>
    <w:rsid w:val="0082134D"/>
    <w:rsid w:val="008216D7"/>
    <w:rsid w:val="00822063"/>
    <w:rsid w:val="00822AE6"/>
    <w:rsid w:val="00822F50"/>
    <w:rsid w:val="0082307F"/>
    <w:rsid w:val="0082340F"/>
    <w:rsid w:val="008239AA"/>
    <w:rsid w:val="008245D8"/>
    <w:rsid w:val="008254E3"/>
    <w:rsid w:val="00826F51"/>
    <w:rsid w:val="0082783A"/>
    <w:rsid w:val="00827D65"/>
    <w:rsid w:val="00830180"/>
    <w:rsid w:val="0083101C"/>
    <w:rsid w:val="008319D1"/>
    <w:rsid w:val="00832089"/>
    <w:rsid w:val="008324DA"/>
    <w:rsid w:val="0083278F"/>
    <w:rsid w:val="0083343C"/>
    <w:rsid w:val="00833512"/>
    <w:rsid w:val="00833665"/>
    <w:rsid w:val="00833DFC"/>
    <w:rsid w:val="00833F0B"/>
    <w:rsid w:val="00834736"/>
    <w:rsid w:val="00836313"/>
    <w:rsid w:val="008366D2"/>
    <w:rsid w:val="008375DB"/>
    <w:rsid w:val="0084027C"/>
    <w:rsid w:val="008421C2"/>
    <w:rsid w:val="00842291"/>
    <w:rsid w:val="008422B8"/>
    <w:rsid w:val="008428FF"/>
    <w:rsid w:val="00842903"/>
    <w:rsid w:val="00842B77"/>
    <w:rsid w:val="00843611"/>
    <w:rsid w:val="00844A54"/>
    <w:rsid w:val="00845BB2"/>
    <w:rsid w:val="0084651B"/>
    <w:rsid w:val="00846958"/>
    <w:rsid w:val="00846FAF"/>
    <w:rsid w:val="00850B2B"/>
    <w:rsid w:val="00850E8F"/>
    <w:rsid w:val="00852213"/>
    <w:rsid w:val="00852B0A"/>
    <w:rsid w:val="00853B17"/>
    <w:rsid w:val="00855FA4"/>
    <w:rsid w:val="008562B1"/>
    <w:rsid w:val="00856BD5"/>
    <w:rsid w:val="00857AF8"/>
    <w:rsid w:val="00861338"/>
    <w:rsid w:val="00861365"/>
    <w:rsid w:val="0086146B"/>
    <w:rsid w:val="008624E3"/>
    <w:rsid w:val="00865159"/>
    <w:rsid w:val="00865258"/>
    <w:rsid w:val="008654C4"/>
    <w:rsid w:val="00866472"/>
    <w:rsid w:val="00867400"/>
    <w:rsid w:val="00871387"/>
    <w:rsid w:val="00872067"/>
    <w:rsid w:val="0087231D"/>
    <w:rsid w:val="0087261C"/>
    <w:rsid w:val="0087343B"/>
    <w:rsid w:val="0087378D"/>
    <w:rsid w:val="00873938"/>
    <w:rsid w:val="00873A13"/>
    <w:rsid w:val="00873ADE"/>
    <w:rsid w:val="00873DE1"/>
    <w:rsid w:val="008745C3"/>
    <w:rsid w:val="00874BF7"/>
    <w:rsid w:val="008750C2"/>
    <w:rsid w:val="00875379"/>
    <w:rsid w:val="008761F7"/>
    <w:rsid w:val="0087625A"/>
    <w:rsid w:val="0087674F"/>
    <w:rsid w:val="0087787B"/>
    <w:rsid w:val="00877C01"/>
    <w:rsid w:val="00877F0E"/>
    <w:rsid w:val="00880030"/>
    <w:rsid w:val="00880E1D"/>
    <w:rsid w:val="0088129E"/>
    <w:rsid w:val="008829F5"/>
    <w:rsid w:val="00882C72"/>
    <w:rsid w:val="008839C2"/>
    <w:rsid w:val="00883E9C"/>
    <w:rsid w:val="00884852"/>
    <w:rsid w:val="00884DB9"/>
    <w:rsid w:val="00884EFB"/>
    <w:rsid w:val="00885315"/>
    <w:rsid w:val="00885C41"/>
    <w:rsid w:val="008863D1"/>
    <w:rsid w:val="00887626"/>
    <w:rsid w:val="008877E9"/>
    <w:rsid w:val="00887D8C"/>
    <w:rsid w:val="0089089B"/>
    <w:rsid w:val="00890A22"/>
    <w:rsid w:val="00891500"/>
    <w:rsid w:val="008915B4"/>
    <w:rsid w:val="00891CD7"/>
    <w:rsid w:val="00891E09"/>
    <w:rsid w:val="008923F8"/>
    <w:rsid w:val="00893B75"/>
    <w:rsid w:val="00893DB5"/>
    <w:rsid w:val="00893EBE"/>
    <w:rsid w:val="00895CF0"/>
    <w:rsid w:val="00895FA9"/>
    <w:rsid w:val="008976D3"/>
    <w:rsid w:val="008A1765"/>
    <w:rsid w:val="008A23B4"/>
    <w:rsid w:val="008A2674"/>
    <w:rsid w:val="008A281D"/>
    <w:rsid w:val="008A5CF9"/>
    <w:rsid w:val="008A5E60"/>
    <w:rsid w:val="008A60D7"/>
    <w:rsid w:val="008A62BD"/>
    <w:rsid w:val="008A64C3"/>
    <w:rsid w:val="008A7049"/>
    <w:rsid w:val="008A7390"/>
    <w:rsid w:val="008B07CD"/>
    <w:rsid w:val="008B1B36"/>
    <w:rsid w:val="008B1F74"/>
    <w:rsid w:val="008B1FEB"/>
    <w:rsid w:val="008B207D"/>
    <w:rsid w:val="008B29BF"/>
    <w:rsid w:val="008B31D4"/>
    <w:rsid w:val="008B3202"/>
    <w:rsid w:val="008B44F3"/>
    <w:rsid w:val="008B458C"/>
    <w:rsid w:val="008B4ACD"/>
    <w:rsid w:val="008B5708"/>
    <w:rsid w:val="008B7572"/>
    <w:rsid w:val="008C0C8C"/>
    <w:rsid w:val="008C2D6F"/>
    <w:rsid w:val="008C2E44"/>
    <w:rsid w:val="008C47C5"/>
    <w:rsid w:val="008C681B"/>
    <w:rsid w:val="008C6B75"/>
    <w:rsid w:val="008D06CE"/>
    <w:rsid w:val="008D0AF5"/>
    <w:rsid w:val="008D20FE"/>
    <w:rsid w:val="008D2148"/>
    <w:rsid w:val="008D2F3F"/>
    <w:rsid w:val="008D3299"/>
    <w:rsid w:val="008D4BBB"/>
    <w:rsid w:val="008D500B"/>
    <w:rsid w:val="008D5A1F"/>
    <w:rsid w:val="008D5B5B"/>
    <w:rsid w:val="008D5EA6"/>
    <w:rsid w:val="008D60EA"/>
    <w:rsid w:val="008D680C"/>
    <w:rsid w:val="008D695E"/>
    <w:rsid w:val="008D7B2D"/>
    <w:rsid w:val="008D7E8C"/>
    <w:rsid w:val="008D7E9F"/>
    <w:rsid w:val="008E032A"/>
    <w:rsid w:val="008E0970"/>
    <w:rsid w:val="008E0C39"/>
    <w:rsid w:val="008E103F"/>
    <w:rsid w:val="008E210A"/>
    <w:rsid w:val="008E2131"/>
    <w:rsid w:val="008E3EE5"/>
    <w:rsid w:val="008E4CCB"/>
    <w:rsid w:val="008E4CDB"/>
    <w:rsid w:val="008E4E89"/>
    <w:rsid w:val="008E55CD"/>
    <w:rsid w:val="008E55E4"/>
    <w:rsid w:val="008E6AC4"/>
    <w:rsid w:val="008E788D"/>
    <w:rsid w:val="008F01FD"/>
    <w:rsid w:val="008F1CAD"/>
    <w:rsid w:val="008F2235"/>
    <w:rsid w:val="008F39B0"/>
    <w:rsid w:val="008F3D6B"/>
    <w:rsid w:val="008F3E37"/>
    <w:rsid w:val="008F48EE"/>
    <w:rsid w:val="008F5452"/>
    <w:rsid w:val="008F577B"/>
    <w:rsid w:val="008F7E9D"/>
    <w:rsid w:val="0090015F"/>
    <w:rsid w:val="00900AD8"/>
    <w:rsid w:val="0090117F"/>
    <w:rsid w:val="00901444"/>
    <w:rsid w:val="009021C4"/>
    <w:rsid w:val="00902DBA"/>
    <w:rsid w:val="00902E03"/>
    <w:rsid w:val="00903D41"/>
    <w:rsid w:val="00903FD1"/>
    <w:rsid w:val="00904119"/>
    <w:rsid w:val="00904E3F"/>
    <w:rsid w:val="009058DE"/>
    <w:rsid w:val="00905EC8"/>
    <w:rsid w:val="0090644D"/>
    <w:rsid w:val="00906578"/>
    <w:rsid w:val="00906C70"/>
    <w:rsid w:val="00906DF1"/>
    <w:rsid w:val="00906E5C"/>
    <w:rsid w:val="00910881"/>
    <w:rsid w:val="00911538"/>
    <w:rsid w:val="00911E22"/>
    <w:rsid w:val="00911E6B"/>
    <w:rsid w:val="0091266F"/>
    <w:rsid w:val="009132F2"/>
    <w:rsid w:val="00913528"/>
    <w:rsid w:val="00914071"/>
    <w:rsid w:val="00914B96"/>
    <w:rsid w:val="009150D5"/>
    <w:rsid w:val="009173E2"/>
    <w:rsid w:val="009173F3"/>
    <w:rsid w:val="00917FD9"/>
    <w:rsid w:val="0092009C"/>
    <w:rsid w:val="009203C5"/>
    <w:rsid w:val="009206F7"/>
    <w:rsid w:val="00920D26"/>
    <w:rsid w:val="009212ED"/>
    <w:rsid w:val="009218CA"/>
    <w:rsid w:val="009223E0"/>
    <w:rsid w:val="009224F7"/>
    <w:rsid w:val="00922FA5"/>
    <w:rsid w:val="00923766"/>
    <w:rsid w:val="009237C0"/>
    <w:rsid w:val="00923ABD"/>
    <w:rsid w:val="00923D73"/>
    <w:rsid w:val="00923E9E"/>
    <w:rsid w:val="0092450A"/>
    <w:rsid w:val="009246EE"/>
    <w:rsid w:val="00924760"/>
    <w:rsid w:val="009248C0"/>
    <w:rsid w:val="0092655C"/>
    <w:rsid w:val="00926A7D"/>
    <w:rsid w:val="00926AC2"/>
    <w:rsid w:val="0093038F"/>
    <w:rsid w:val="009305DB"/>
    <w:rsid w:val="00930692"/>
    <w:rsid w:val="009313BF"/>
    <w:rsid w:val="009314B6"/>
    <w:rsid w:val="009327D7"/>
    <w:rsid w:val="00932929"/>
    <w:rsid w:val="00934190"/>
    <w:rsid w:val="0093470C"/>
    <w:rsid w:val="009347AF"/>
    <w:rsid w:val="0093563D"/>
    <w:rsid w:val="00935C63"/>
    <w:rsid w:val="00935E4A"/>
    <w:rsid w:val="00936E4A"/>
    <w:rsid w:val="0093704A"/>
    <w:rsid w:val="00937A73"/>
    <w:rsid w:val="00937DFC"/>
    <w:rsid w:val="00940690"/>
    <w:rsid w:val="009406BE"/>
    <w:rsid w:val="00941AB0"/>
    <w:rsid w:val="00942994"/>
    <w:rsid w:val="00942C18"/>
    <w:rsid w:val="00943935"/>
    <w:rsid w:val="0094408C"/>
    <w:rsid w:val="00944557"/>
    <w:rsid w:val="0094478C"/>
    <w:rsid w:val="00944F41"/>
    <w:rsid w:val="00945343"/>
    <w:rsid w:val="009459DA"/>
    <w:rsid w:val="00945DF1"/>
    <w:rsid w:val="00946522"/>
    <w:rsid w:val="009473BC"/>
    <w:rsid w:val="009476C8"/>
    <w:rsid w:val="009477D0"/>
    <w:rsid w:val="00947BE4"/>
    <w:rsid w:val="00947D53"/>
    <w:rsid w:val="00950781"/>
    <w:rsid w:val="009507EB"/>
    <w:rsid w:val="009512D8"/>
    <w:rsid w:val="0095141D"/>
    <w:rsid w:val="0095183D"/>
    <w:rsid w:val="00951B8C"/>
    <w:rsid w:val="00951C28"/>
    <w:rsid w:val="00952135"/>
    <w:rsid w:val="0095245B"/>
    <w:rsid w:val="00952AF3"/>
    <w:rsid w:val="00952CE3"/>
    <w:rsid w:val="00953263"/>
    <w:rsid w:val="00953449"/>
    <w:rsid w:val="00953A57"/>
    <w:rsid w:val="00953A9B"/>
    <w:rsid w:val="00953CCB"/>
    <w:rsid w:val="009551A8"/>
    <w:rsid w:val="00955D1B"/>
    <w:rsid w:val="0095769A"/>
    <w:rsid w:val="00957970"/>
    <w:rsid w:val="00957A2A"/>
    <w:rsid w:val="00960FFD"/>
    <w:rsid w:val="00961544"/>
    <w:rsid w:val="009617A0"/>
    <w:rsid w:val="00961824"/>
    <w:rsid w:val="00961FCC"/>
    <w:rsid w:val="0096219D"/>
    <w:rsid w:val="009624C5"/>
    <w:rsid w:val="00962D97"/>
    <w:rsid w:val="00964828"/>
    <w:rsid w:val="00964F2A"/>
    <w:rsid w:val="00965B51"/>
    <w:rsid w:val="00965B97"/>
    <w:rsid w:val="009668D3"/>
    <w:rsid w:val="00966B1A"/>
    <w:rsid w:val="00966CB0"/>
    <w:rsid w:val="00966D43"/>
    <w:rsid w:val="009710DF"/>
    <w:rsid w:val="00971A09"/>
    <w:rsid w:val="00973F3B"/>
    <w:rsid w:val="009743CE"/>
    <w:rsid w:val="00974657"/>
    <w:rsid w:val="00974980"/>
    <w:rsid w:val="0097562C"/>
    <w:rsid w:val="00975DEB"/>
    <w:rsid w:val="00975FB1"/>
    <w:rsid w:val="0097657D"/>
    <w:rsid w:val="00977B42"/>
    <w:rsid w:val="009809C9"/>
    <w:rsid w:val="0098150E"/>
    <w:rsid w:val="00981893"/>
    <w:rsid w:val="00982348"/>
    <w:rsid w:val="0098266D"/>
    <w:rsid w:val="00984C3E"/>
    <w:rsid w:val="00984F6D"/>
    <w:rsid w:val="009859B9"/>
    <w:rsid w:val="00986240"/>
    <w:rsid w:val="009868D6"/>
    <w:rsid w:val="009876BA"/>
    <w:rsid w:val="00991780"/>
    <w:rsid w:val="0099231F"/>
    <w:rsid w:val="00992C8E"/>
    <w:rsid w:val="00993568"/>
    <w:rsid w:val="009939E0"/>
    <w:rsid w:val="00993A15"/>
    <w:rsid w:val="00993AA7"/>
    <w:rsid w:val="00993F49"/>
    <w:rsid w:val="00994596"/>
    <w:rsid w:val="00994EFB"/>
    <w:rsid w:val="009951E2"/>
    <w:rsid w:val="00995524"/>
    <w:rsid w:val="00995F32"/>
    <w:rsid w:val="0099633F"/>
    <w:rsid w:val="00996D09"/>
    <w:rsid w:val="00997295"/>
    <w:rsid w:val="00997912"/>
    <w:rsid w:val="00997AAB"/>
    <w:rsid w:val="00997FD0"/>
    <w:rsid w:val="009A07C9"/>
    <w:rsid w:val="009A1161"/>
    <w:rsid w:val="009A14E1"/>
    <w:rsid w:val="009A21E7"/>
    <w:rsid w:val="009A3218"/>
    <w:rsid w:val="009A4232"/>
    <w:rsid w:val="009A460C"/>
    <w:rsid w:val="009A463C"/>
    <w:rsid w:val="009A4A35"/>
    <w:rsid w:val="009A5823"/>
    <w:rsid w:val="009A58F4"/>
    <w:rsid w:val="009A5BA2"/>
    <w:rsid w:val="009A6720"/>
    <w:rsid w:val="009A7E34"/>
    <w:rsid w:val="009B01BE"/>
    <w:rsid w:val="009B02E6"/>
    <w:rsid w:val="009B0F0C"/>
    <w:rsid w:val="009B2B95"/>
    <w:rsid w:val="009B44F0"/>
    <w:rsid w:val="009B46BA"/>
    <w:rsid w:val="009B5FE2"/>
    <w:rsid w:val="009B60F7"/>
    <w:rsid w:val="009B64A0"/>
    <w:rsid w:val="009B71A5"/>
    <w:rsid w:val="009B7A0C"/>
    <w:rsid w:val="009C086D"/>
    <w:rsid w:val="009C0B35"/>
    <w:rsid w:val="009C19E7"/>
    <w:rsid w:val="009C3120"/>
    <w:rsid w:val="009C3505"/>
    <w:rsid w:val="009C3F69"/>
    <w:rsid w:val="009C4076"/>
    <w:rsid w:val="009C499D"/>
    <w:rsid w:val="009C506C"/>
    <w:rsid w:val="009C5183"/>
    <w:rsid w:val="009C6365"/>
    <w:rsid w:val="009C65D8"/>
    <w:rsid w:val="009C6FDC"/>
    <w:rsid w:val="009C712C"/>
    <w:rsid w:val="009C725B"/>
    <w:rsid w:val="009C7971"/>
    <w:rsid w:val="009D2665"/>
    <w:rsid w:val="009D2671"/>
    <w:rsid w:val="009D3249"/>
    <w:rsid w:val="009D47E9"/>
    <w:rsid w:val="009D4B69"/>
    <w:rsid w:val="009D536C"/>
    <w:rsid w:val="009D717C"/>
    <w:rsid w:val="009D7A2D"/>
    <w:rsid w:val="009E06F3"/>
    <w:rsid w:val="009E0FE7"/>
    <w:rsid w:val="009E129B"/>
    <w:rsid w:val="009E193F"/>
    <w:rsid w:val="009E1E9D"/>
    <w:rsid w:val="009E2376"/>
    <w:rsid w:val="009E36B9"/>
    <w:rsid w:val="009E4B49"/>
    <w:rsid w:val="009E58EB"/>
    <w:rsid w:val="009E6CB4"/>
    <w:rsid w:val="009E7371"/>
    <w:rsid w:val="009F09C4"/>
    <w:rsid w:val="009F0F2E"/>
    <w:rsid w:val="009F1B70"/>
    <w:rsid w:val="009F33CF"/>
    <w:rsid w:val="009F409F"/>
    <w:rsid w:val="009F437E"/>
    <w:rsid w:val="009F50AF"/>
    <w:rsid w:val="009F5430"/>
    <w:rsid w:val="009F57D1"/>
    <w:rsid w:val="00A019DA"/>
    <w:rsid w:val="00A02A27"/>
    <w:rsid w:val="00A02CA5"/>
    <w:rsid w:val="00A02FA9"/>
    <w:rsid w:val="00A0304F"/>
    <w:rsid w:val="00A039AF"/>
    <w:rsid w:val="00A04E77"/>
    <w:rsid w:val="00A04EE1"/>
    <w:rsid w:val="00A0612B"/>
    <w:rsid w:val="00A066CF"/>
    <w:rsid w:val="00A066E3"/>
    <w:rsid w:val="00A06A95"/>
    <w:rsid w:val="00A06B3C"/>
    <w:rsid w:val="00A07A20"/>
    <w:rsid w:val="00A07FE6"/>
    <w:rsid w:val="00A1033F"/>
    <w:rsid w:val="00A10D4C"/>
    <w:rsid w:val="00A11518"/>
    <w:rsid w:val="00A11573"/>
    <w:rsid w:val="00A126DE"/>
    <w:rsid w:val="00A12CDD"/>
    <w:rsid w:val="00A13F3C"/>
    <w:rsid w:val="00A1446F"/>
    <w:rsid w:val="00A14786"/>
    <w:rsid w:val="00A14F93"/>
    <w:rsid w:val="00A159FD"/>
    <w:rsid w:val="00A15BAA"/>
    <w:rsid w:val="00A16C24"/>
    <w:rsid w:val="00A17011"/>
    <w:rsid w:val="00A2126D"/>
    <w:rsid w:val="00A2131A"/>
    <w:rsid w:val="00A21CB3"/>
    <w:rsid w:val="00A2220E"/>
    <w:rsid w:val="00A232C8"/>
    <w:rsid w:val="00A24391"/>
    <w:rsid w:val="00A24DB9"/>
    <w:rsid w:val="00A252B4"/>
    <w:rsid w:val="00A25E55"/>
    <w:rsid w:val="00A26440"/>
    <w:rsid w:val="00A26DF5"/>
    <w:rsid w:val="00A279CA"/>
    <w:rsid w:val="00A31297"/>
    <w:rsid w:val="00A32843"/>
    <w:rsid w:val="00A33472"/>
    <w:rsid w:val="00A33491"/>
    <w:rsid w:val="00A3354F"/>
    <w:rsid w:val="00A33667"/>
    <w:rsid w:val="00A33A0F"/>
    <w:rsid w:val="00A34977"/>
    <w:rsid w:val="00A35183"/>
    <w:rsid w:val="00A363A3"/>
    <w:rsid w:val="00A36996"/>
    <w:rsid w:val="00A37A0D"/>
    <w:rsid w:val="00A4074A"/>
    <w:rsid w:val="00A41594"/>
    <w:rsid w:val="00A4182B"/>
    <w:rsid w:val="00A4383D"/>
    <w:rsid w:val="00A4384F"/>
    <w:rsid w:val="00A44114"/>
    <w:rsid w:val="00A44B07"/>
    <w:rsid w:val="00A44D5A"/>
    <w:rsid w:val="00A452D8"/>
    <w:rsid w:val="00A45B28"/>
    <w:rsid w:val="00A46370"/>
    <w:rsid w:val="00A47464"/>
    <w:rsid w:val="00A47760"/>
    <w:rsid w:val="00A477B8"/>
    <w:rsid w:val="00A50154"/>
    <w:rsid w:val="00A53072"/>
    <w:rsid w:val="00A53AE2"/>
    <w:rsid w:val="00A53B38"/>
    <w:rsid w:val="00A5441E"/>
    <w:rsid w:val="00A54A1D"/>
    <w:rsid w:val="00A54CC6"/>
    <w:rsid w:val="00A54DE3"/>
    <w:rsid w:val="00A54E36"/>
    <w:rsid w:val="00A566A3"/>
    <w:rsid w:val="00A6009B"/>
    <w:rsid w:val="00A602F1"/>
    <w:rsid w:val="00A60B86"/>
    <w:rsid w:val="00A614FC"/>
    <w:rsid w:val="00A615DF"/>
    <w:rsid w:val="00A6420D"/>
    <w:rsid w:val="00A64699"/>
    <w:rsid w:val="00A64923"/>
    <w:rsid w:val="00A65594"/>
    <w:rsid w:val="00A65D7E"/>
    <w:rsid w:val="00A65E34"/>
    <w:rsid w:val="00A65E41"/>
    <w:rsid w:val="00A66622"/>
    <w:rsid w:val="00A66E53"/>
    <w:rsid w:val="00A670AD"/>
    <w:rsid w:val="00A67269"/>
    <w:rsid w:val="00A7128D"/>
    <w:rsid w:val="00A7138C"/>
    <w:rsid w:val="00A7191B"/>
    <w:rsid w:val="00A71C04"/>
    <w:rsid w:val="00A72AA3"/>
    <w:rsid w:val="00A73023"/>
    <w:rsid w:val="00A7442A"/>
    <w:rsid w:val="00A7456A"/>
    <w:rsid w:val="00A746E6"/>
    <w:rsid w:val="00A74A68"/>
    <w:rsid w:val="00A75484"/>
    <w:rsid w:val="00A7566A"/>
    <w:rsid w:val="00A756A7"/>
    <w:rsid w:val="00A80038"/>
    <w:rsid w:val="00A80C47"/>
    <w:rsid w:val="00A80E77"/>
    <w:rsid w:val="00A81107"/>
    <w:rsid w:val="00A83F2D"/>
    <w:rsid w:val="00A85B83"/>
    <w:rsid w:val="00A85D5F"/>
    <w:rsid w:val="00A86920"/>
    <w:rsid w:val="00A86AA4"/>
    <w:rsid w:val="00A90207"/>
    <w:rsid w:val="00A9069D"/>
    <w:rsid w:val="00A90940"/>
    <w:rsid w:val="00A90B01"/>
    <w:rsid w:val="00A91605"/>
    <w:rsid w:val="00A92217"/>
    <w:rsid w:val="00A922F8"/>
    <w:rsid w:val="00A926D5"/>
    <w:rsid w:val="00A941DA"/>
    <w:rsid w:val="00A94E7C"/>
    <w:rsid w:val="00A95041"/>
    <w:rsid w:val="00A9536C"/>
    <w:rsid w:val="00A9546F"/>
    <w:rsid w:val="00A954DD"/>
    <w:rsid w:val="00A95691"/>
    <w:rsid w:val="00A956BE"/>
    <w:rsid w:val="00A95E51"/>
    <w:rsid w:val="00A96726"/>
    <w:rsid w:val="00A967C6"/>
    <w:rsid w:val="00A97282"/>
    <w:rsid w:val="00A973EB"/>
    <w:rsid w:val="00A974C3"/>
    <w:rsid w:val="00A97DBF"/>
    <w:rsid w:val="00AA036F"/>
    <w:rsid w:val="00AA0667"/>
    <w:rsid w:val="00AA16E1"/>
    <w:rsid w:val="00AA1ACC"/>
    <w:rsid w:val="00AA1DF1"/>
    <w:rsid w:val="00AA3236"/>
    <w:rsid w:val="00AA360A"/>
    <w:rsid w:val="00AA3843"/>
    <w:rsid w:val="00AA3AD9"/>
    <w:rsid w:val="00AA48C8"/>
    <w:rsid w:val="00AA4974"/>
    <w:rsid w:val="00AA5099"/>
    <w:rsid w:val="00AA50CD"/>
    <w:rsid w:val="00AA58AF"/>
    <w:rsid w:val="00AA7783"/>
    <w:rsid w:val="00AB0137"/>
    <w:rsid w:val="00AB0FA2"/>
    <w:rsid w:val="00AB3402"/>
    <w:rsid w:val="00AB38CC"/>
    <w:rsid w:val="00AB470F"/>
    <w:rsid w:val="00AB4A23"/>
    <w:rsid w:val="00AB5555"/>
    <w:rsid w:val="00AB60DA"/>
    <w:rsid w:val="00AB6D81"/>
    <w:rsid w:val="00AC0C61"/>
    <w:rsid w:val="00AC16C9"/>
    <w:rsid w:val="00AC1DA5"/>
    <w:rsid w:val="00AC1E66"/>
    <w:rsid w:val="00AC2EA4"/>
    <w:rsid w:val="00AC3185"/>
    <w:rsid w:val="00AC3382"/>
    <w:rsid w:val="00AC383F"/>
    <w:rsid w:val="00AC3E75"/>
    <w:rsid w:val="00AC4091"/>
    <w:rsid w:val="00AC460F"/>
    <w:rsid w:val="00AC4714"/>
    <w:rsid w:val="00AC4A2F"/>
    <w:rsid w:val="00AC642B"/>
    <w:rsid w:val="00AC6F1B"/>
    <w:rsid w:val="00AD0341"/>
    <w:rsid w:val="00AD1A91"/>
    <w:rsid w:val="00AD22A0"/>
    <w:rsid w:val="00AD2327"/>
    <w:rsid w:val="00AD27C3"/>
    <w:rsid w:val="00AD28D7"/>
    <w:rsid w:val="00AD4583"/>
    <w:rsid w:val="00AD495A"/>
    <w:rsid w:val="00AD53FA"/>
    <w:rsid w:val="00AD56B9"/>
    <w:rsid w:val="00AD59CA"/>
    <w:rsid w:val="00AD5A73"/>
    <w:rsid w:val="00AD62BF"/>
    <w:rsid w:val="00AD6395"/>
    <w:rsid w:val="00AD66A9"/>
    <w:rsid w:val="00AD67FA"/>
    <w:rsid w:val="00AD7228"/>
    <w:rsid w:val="00AE34A7"/>
    <w:rsid w:val="00AE4170"/>
    <w:rsid w:val="00AE4509"/>
    <w:rsid w:val="00AE450A"/>
    <w:rsid w:val="00AE4A9E"/>
    <w:rsid w:val="00AE4D92"/>
    <w:rsid w:val="00AE5176"/>
    <w:rsid w:val="00AE56EB"/>
    <w:rsid w:val="00AE5DF6"/>
    <w:rsid w:val="00AE6A89"/>
    <w:rsid w:val="00AE746B"/>
    <w:rsid w:val="00AE77D0"/>
    <w:rsid w:val="00AE77E4"/>
    <w:rsid w:val="00AE7DAE"/>
    <w:rsid w:val="00AF0085"/>
    <w:rsid w:val="00AF0ACB"/>
    <w:rsid w:val="00AF15C0"/>
    <w:rsid w:val="00AF18FB"/>
    <w:rsid w:val="00AF19D2"/>
    <w:rsid w:val="00AF1FCC"/>
    <w:rsid w:val="00AF2568"/>
    <w:rsid w:val="00AF2F3B"/>
    <w:rsid w:val="00AF349F"/>
    <w:rsid w:val="00AF458E"/>
    <w:rsid w:val="00AF4724"/>
    <w:rsid w:val="00AF50EC"/>
    <w:rsid w:val="00AF627B"/>
    <w:rsid w:val="00AF6448"/>
    <w:rsid w:val="00AF696A"/>
    <w:rsid w:val="00AF7217"/>
    <w:rsid w:val="00AF789F"/>
    <w:rsid w:val="00B00EF5"/>
    <w:rsid w:val="00B01C1D"/>
    <w:rsid w:val="00B01FB2"/>
    <w:rsid w:val="00B023AD"/>
    <w:rsid w:val="00B03F91"/>
    <w:rsid w:val="00B0451D"/>
    <w:rsid w:val="00B066EB"/>
    <w:rsid w:val="00B06B70"/>
    <w:rsid w:val="00B06FCB"/>
    <w:rsid w:val="00B06FEE"/>
    <w:rsid w:val="00B10772"/>
    <w:rsid w:val="00B108AD"/>
    <w:rsid w:val="00B10B2C"/>
    <w:rsid w:val="00B10F3C"/>
    <w:rsid w:val="00B111D2"/>
    <w:rsid w:val="00B1204F"/>
    <w:rsid w:val="00B121CF"/>
    <w:rsid w:val="00B147E5"/>
    <w:rsid w:val="00B14F60"/>
    <w:rsid w:val="00B15A04"/>
    <w:rsid w:val="00B16EC2"/>
    <w:rsid w:val="00B171F5"/>
    <w:rsid w:val="00B17C5F"/>
    <w:rsid w:val="00B208CD"/>
    <w:rsid w:val="00B20E3B"/>
    <w:rsid w:val="00B20F3D"/>
    <w:rsid w:val="00B21C39"/>
    <w:rsid w:val="00B2219A"/>
    <w:rsid w:val="00B23AE9"/>
    <w:rsid w:val="00B240FE"/>
    <w:rsid w:val="00B2569C"/>
    <w:rsid w:val="00B25DED"/>
    <w:rsid w:val="00B262F9"/>
    <w:rsid w:val="00B26641"/>
    <w:rsid w:val="00B273EF"/>
    <w:rsid w:val="00B278EF"/>
    <w:rsid w:val="00B3056E"/>
    <w:rsid w:val="00B30AF8"/>
    <w:rsid w:val="00B310E0"/>
    <w:rsid w:val="00B3213A"/>
    <w:rsid w:val="00B32783"/>
    <w:rsid w:val="00B333CF"/>
    <w:rsid w:val="00B33F61"/>
    <w:rsid w:val="00B34424"/>
    <w:rsid w:val="00B3451E"/>
    <w:rsid w:val="00B34E1A"/>
    <w:rsid w:val="00B34F3F"/>
    <w:rsid w:val="00B352DD"/>
    <w:rsid w:val="00B35DF9"/>
    <w:rsid w:val="00B367EE"/>
    <w:rsid w:val="00B36D17"/>
    <w:rsid w:val="00B37276"/>
    <w:rsid w:val="00B379F2"/>
    <w:rsid w:val="00B40562"/>
    <w:rsid w:val="00B40BFC"/>
    <w:rsid w:val="00B41140"/>
    <w:rsid w:val="00B415F9"/>
    <w:rsid w:val="00B41B8A"/>
    <w:rsid w:val="00B421DA"/>
    <w:rsid w:val="00B4336D"/>
    <w:rsid w:val="00B43F8D"/>
    <w:rsid w:val="00B43FF0"/>
    <w:rsid w:val="00B4442A"/>
    <w:rsid w:val="00B44B46"/>
    <w:rsid w:val="00B450E6"/>
    <w:rsid w:val="00B45A02"/>
    <w:rsid w:val="00B45B36"/>
    <w:rsid w:val="00B4669F"/>
    <w:rsid w:val="00B466D1"/>
    <w:rsid w:val="00B46E46"/>
    <w:rsid w:val="00B47B8D"/>
    <w:rsid w:val="00B50293"/>
    <w:rsid w:val="00B5043E"/>
    <w:rsid w:val="00B528FF"/>
    <w:rsid w:val="00B53403"/>
    <w:rsid w:val="00B537F4"/>
    <w:rsid w:val="00B53D8E"/>
    <w:rsid w:val="00B53EAB"/>
    <w:rsid w:val="00B546F5"/>
    <w:rsid w:val="00B54D46"/>
    <w:rsid w:val="00B55A72"/>
    <w:rsid w:val="00B56533"/>
    <w:rsid w:val="00B56A99"/>
    <w:rsid w:val="00B56E27"/>
    <w:rsid w:val="00B57224"/>
    <w:rsid w:val="00B577C6"/>
    <w:rsid w:val="00B603BF"/>
    <w:rsid w:val="00B6050F"/>
    <w:rsid w:val="00B60FE3"/>
    <w:rsid w:val="00B618B4"/>
    <w:rsid w:val="00B61CA5"/>
    <w:rsid w:val="00B63351"/>
    <w:rsid w:val="00B636D8"/>
    <w:rsid w:val="00B649DF"/>
    <w:rsid w:val="00B64B0D"/>
    <w:rsid w:val="00B65838"/>
    <w:rsid w:val="00B663FE"/>
    <w:rsid w:val="00B6666D"/>
    <w:rsid w:val="00B66B8C"/>
    <w:rsid w:val="00B700AA"/>
    <w:rsid w:val="00B71238"/>
    <w:rsid w:val="00B72E52"/>
    <w:rsid w:val="00B72FD5"/>
    <w:rsid w:val="00B73847"/>
    <w:rsid w:val="00B73C9E"/>
    <w:rsid w:val="00B74A4A"/>
    <w:rsid w:val="00B74DFC"/>
    <w:rsid w:val="00B76785"/>
    <w:rsid w:val="00B768E6"/>
    <w:rsid w:val="00B778BE"/>
    <w:rsid w:val="00B80491"/>
    <w:rsid w:val="00B80CE7"/>
    <w:rsid w:val="00B8127A"/>
    <w:rsid w:val="00B82B72"/>
    <w:rsid w:val="00B83326"/>
    <w:rsid w:val="00B83842"/>
    <w:rsid w:val="00B8450C"/>
    <w:rsid w:val="00B8475F"/>
    <w:rsid w:val="00B85095"/>
    <w:rsid w:val="00B85F29"/>
    <w:rsid w:val="00B8606F"/>
    <w:rsid w:val="00B86BC2"/>
    <w:rsid w:val="00B8732C"/>
    <w:rsid w:val="00B875DD"/>
    <w:rsid w:val="00B9208E"/>
    <w:rsid w:val="00B931DA"/>
    <w:rsid w:val="00B935BC"/>
    <w:rsid w:val="00B9386E"/>
    <w:rsid w:val="00B93E69"/>
    <w:rsid w:val="00B95064"/>
    <w:rsid w:val="00B95754"/>
    <w:rsid w:val="00B97662"/>
    <w:rsid w:val="00B97B61"/>
    <w:rsid w:val="00BA02EA"/>
    <w:rsid w:val="00BA147C"/>
    <w:rsid w:val="00BA2A28"/>
    <w:rsid w:val="00BA34CE"/>
    <w:rsid w:val="00BA374C"/>
    <w:rsid w:val="00BA38E4"/>
    <w:rsid w:val="00BA3D8F"/>
    <w:rsid w:val="00BA65FD"/>
    <w:rsid w:val="00BA7109"/>
    <w:rsid w:val="00BA7C7B"/>
    <w:rsid w:val="00BA7CC8"/>
    <w:rsid w:val="00BB0938"/>
    <w:rsid w:val="00BB1097"/>
    <w:rsid w:val="00BB10CB"/>
    <w:rsid w:val="00BB191B"/>
    <w:rsid w:val="00BB1EAF"/>
    <w:rsid w:val="00BB21DD"/>
    <w:rsid w:val="00BB26FB"/>
    <w:rsid w:val="00BB28A4"/>
    <w:rsid w:val="00BB3375"/>
    <w:rsid w:val="00BB42AC"/>
    <w:rsid w:val="00BB4751"/>
    <w:rsid w:val="00BB6B90"/>
    <w:rsid w:val="00BB71F1"/>
    <w:rsid w:val="00BC02ED"/>
    <w:rsid w:val="00BC13FE"/>
    <w:rsid w:val="00BC1F05"/>
    <w:rsid w:val="00BC202A"/>
    <w:rsid w:val="00BC2980"/>
    <w:rsid w:val="00BC2EEB"/>
    <w:rsid w:val="00BC2F43"/>
    <w:rsid w:val="00BC3DC3"/>
    <w:rsid w:val="00BC49BD"/>
    <w:rsid w:val="00BC64AB"/>
    <w:rsid w:val="00BC7042"/>
    <w:rsid w:val="00BC74CC"/>
    <w:rsid w:val="00BD07C7"/>
    <w:rsid w:val="00BD197D"/>
    <w:rsid w:val="00BD3AB2"/>
    <w:rsid w:val="00BD52EF"/>
    <w:rsid w:val="00BD533E"/>
    <w:rsid w:val="00BD61F7"/>
    <w:rsid w:val="00BD7201"/>
    <w:rsid w:val="00BD73AB"/>
    <w:rsid w:val="00BE085A"/>
    <w:rsid w:val="00BE14A7"/>
    <w:rsid w:val="00BE2174"/>
    <w:rsid w:val="00BE2BD8"/>
    <w:rsid w:val="00BE2EA0"/>
    <w:rsid w:val="00BE533B"/>
    <w:rsid w:val="00BE61EC"/>
    <w:rsid w:val="00BE6CEC"/>
    <w:rsid w:val="00BE75AE"/>
    <w:rsid w:val="00BE778E"/>
    <w:rsid w:val="00BE7AF8"/>
    <w:rsid w:val="00BF095E"/>
    <w:rsid w:val="00BF0A99"/>
    <w:rsid w:val="00BF0D62"/>
    <w:rsid w:val="00BF233E"/>
    <w:rsid w:val="00BF36FB"/>
    <w:rsid w:val="00BF4950"/>
    <w:rsid w:val="00BF4C54"/>
    <w:rsid w:val="00BF4E5B"/>
    <w:rsid w:val="00BF58BC"/>
    <w:rsid w:val="00BF5A35"/>
    <w:rsid w:val="00BF5EBA"/>
    <w:rsid w:val="00BF61B5"/>
    <w:rsid w:val="00BF6314"/>
    <w:rsid w:val="00BF67A8"/>
    <w:rsid w:val="00BF713E"/>
    <w:rsid w:val="00BF7518"/>
    <w:rsid w:val="00C006FE"/>
    <w:rsid w:val="00C01B45"/>
    <w:rsid w:val="00C02A9C"/>
    <w:rsid w:val="00C02EC3"/>
    <w:rsid w:val="00C0320B"/>
    <w:rsid w:val="00C03249"/>
    <w:rsid w:val="00C045BA"/>
    <w:rsid w:val="00C04BA1"/>
    <w:rsid w:val="00C04D9E"/>
    <w:rsid w:val="00C04F7D"/>
    <w:rsid w:val="00C07028"/>
    <w:rsid w:val="00C070A5"/>
    <w:rsid w:val="00C07D56"/>
    <w:rsid w:val="00C07E24"/>
    <w:rsid w:val="00C07F3C"/>
    <w:rsid w:val="00C1095A"/>
    <w:rsid w:val="00C118BF"/>
    <w:rsid w:val="00C122BA"/>
    <w:rsid w:val="00C12467"/>
    <w:rsid w:val="00C127C1"/>
    <w:rsid w:val="00C134A6"/>
    <w:rsid w:val="00C13EBC"/>
    <w:rsid w:val="00C14291"/>
    <w:rsid w:val="00C143D1"/>
    <w:rsid w:val="00C1479E"/>
    <w:rsid w:val="00C153C9"/>
    <w:rsid w:val="00C15FC0"/>
    <w:rsid w:val="00C1678E"/>
    <w:rsid w:val="00C17C5C"/>
    <w:rsid w:val="00C17DDD"/>
    <w:rsid w:val="00C203C7"/>
    <w:rsid w:val="00C21422"/>
    <w:rsid w:val="00C216D0"/>
    <w:rsid w:val="00C218CC"/>
    <w:rsid w:val="00C21A4A"/>
    <w:rsid w:val="00C21B2B"/>
    <w:rsid w:val="00C21BCB"/>
    <w:rsid w:val="00C22627"/>
    <w:rsid w:val="00C227BC"/>
    <w:rsid w:val="00C23D43"/>
    <w:rsid w:val="00C23D84"/>
    <w:rsid w:val="00C240C2"/>
    <w:rsid w:val="00C24478"/>
    <w:rsid w:val="00C258B5"/>
    <w:rsid w:val="00C26655"/>
    <w:rsid w:val="00C30BBA"/>
    <w:rsid w:val="00C3114C"/>
    <w:rsid w:val="00C3152D"/>
    <w:rsid w:val="00C316D7"/>
    <w:rsid w:val="00C326A5"/>
    <w:rsid w:val="00C32730"/>
    <w:rsid w:val="00C328DD"/>
    <w:rsid w:val="00C32C03"/>
    <w:rsid w:val="00C32F5C"/>
    <w:rsid w:val="00C33350"/>
    <w:rsid w:val="00C35078"/>
    <w:rsid w:val="00C35282"/>
    <w:rsid w:val="00C35AA4"/>
    <w:rsid w:val="00C35B4A"/>
    <w:rsid w:val="00C36C32"/>
    <w:rsid w:val="00C36D0A"/>
    <w:rsid w:val="00C36F10"/>
    <w:rsid w:val="00C3720A"/>
    <w:rsid w:val="00C37229"/>
    <w:rsid w:val="00C376AB"/>
    <w:rsid w:val="00C40A9E"/>
    <w:rsid w:val="00C4130D"/>
    <w:rsid w:val="00C42313"/>
    <w:rsid w:val="00C42584"/>
    <w:rsid w:val="00C427E9"/>
    <w:rsid w:val="00C42E25"/>
    <w:rsid w:val="00C43F91"/>
    <w:rsid w:val="00C448A4"/>
    <w:rsid w:val="00C44EEB"/>
    <w:rsid w:val="00C471EF"/>
    <w:rsid w:val="00C47409"/>
    <w:rsid w:val="00C478C0"/>
    <w:rsid w:val="00C478C9"/>
    <w:rsid w:val="00C47CDC"/>
    <w:rsid w:val="00C50103"/>
    <w:rsid w:val="00C5092E"/>
    <w:rsid w:val="00C50B2B"/>
    <w:rsid w:val="00C525AB"/>
    <w:rsid w:val="00C52DC5"/>
    <w:rsid w:val="00C53457"/>
    <w:rsid w:val="00C54137"/>
    <w:rsid w:val="00C54342"/>
    <w:rsid w:val="00C5460A"/>
    <w:rsid w:val="00C54743"/>
    <w:rsid w:val="00C54E01"/>
    <w:rsid w:val="00C54E68"/>
    <w:rsid w:val="00C55A28"/>
    <w:rsid w:val="00C55F19"/>
    <w:rsid w:val="00C5616F"/>
    <w:rsid w:val="00C57B30"/>
    <w:rsid w:val="00C6015D"/>
    <w:rsid w:val="00C615C5"/>
    <w:rsid w:val="00C618A9"/>
    <w:rsid w:val="00C62910"/>
    <w:rsid w:val="00C62CCD"/>
    <w:rsid w:val="00C6361C"/>
    <w:rsid w:val="00C63B14"/>
    <w:rsid w:val="00C63C4B"/>
    <w:rsid w:val="00C63D52"/>
    <w:rsid w:val="00C66E23"/>
    <w:rsid w:val="00C676A9"/>
    <w:rsid w:val="00C704A7"/>
    <w:rsid w:val="00C719C2"/>
    <w:rsid w:val="00C721DC"/>
    <w:rsid w:val="00C72207"/>
    <w:rsid w:val="00C731B4"/>
    <w:rsid w:val="00C74661"/>
    <w:rsid w:val="00C74929"/>
    <w:rsid w:val="00C75488"/>
    <w:rsid w:val="00C75F19"/>
    <w:rsid w:val="00C76398"/>
    <w:rsid w:val="00C767E4"/>
    <w:rsid w:val="00C76912"/>
    <w:rsid w:val="00C7704A"/>
    <w:rsid w:val="00C774B7"/>
    <w:rsid w:val="00C778F1"/>
    <w:rsid w:val="00C779C9"/>
    <w:rsid w:val="00C8003C"/>
    <w:rsid w:val="00C802A9"/>
    <w:rsid w:val="00C82576"/>
    <w:rsid w:val="00C83C79"/>
    <w:rsid w:val="00C83D19"/>
    <w:rsid w:val="00C8419C"/>
    <w:rsid w:val="00C845F2"/>
    <w:rsid w:val="00C85F29"/>
    <w:rsid w:val="00C864B4"/>
    <w:rsid w:val="00C866A8"/>
    <w:rsid w:val="00C866A9"/>
    <w:rsid w:val="00C86D1D"/>
    <w:rsid w:val="00C87D58"/>
    <w:rsid w:val="00C91A61"/>
    <w:rsid w:val="00C930A1"/>
    <w:rsid w:val="00C931E2"/>
    <w:rsid w:val="00C93952"/>
    <w:rsid w:val="00C94166"/>
    <w:rsid w:val="00C948A8"/>
    <w:rsid w:val="00C94D8A"/>
    <w:rsid w:val="00C958D8"/>
    <w:rsid w:val="00C95CED"/>
    <w:rsid w:val="00C96421"/>
    <w:rsid w:val="00C96D66"/>
    <w:rsid w:val="00C9732E"/>
    <w:rsid w:val="00C97458"/>
    <w:rsid w:val="00C9793D"/>
    <w:rsid w:val="00CA047B"/>
    <w:rsid w:val="00CA04A0"/>
    <w:rsid w:val="00CA18E0"/>
    <w:rsid w:val="00CA1CE9"/>
    <w:rsid w:val="00CA273A"/>
    <w:rsid w:val="00CA2BDF"/>
    <w:rsid w:val="00CA34E8"/>
    <w:rsid w:val="00CA3638"/>
    <w:rsid w:val="00CA533F"/>
    <w:rsid w:val="00CA5833"/>
    <w:rsid w:val="00CA5D4D"/>
    <w:rsid w:val="00CA6E87"/>
    <w:rsid w:val="00CA7835"/>
    <w:rsid w:val="00CB010D"/>
    <w:rsid w:val="00CB09AC"/>
    <w:rsid w:val="00CB156E"/>
    <w:rsid w:val="00CB1942"/>
    <w:rsid w:val="00CB195A"/>
    <w:rsid w:val="00CB24DF"/>
    <w:rsid w:val="00CB2AA6"/>
    <w:rsid w:val="00CB3ED0"/>
    <w:rsid w:val="00CB4AFC"/>
    <w:rsid w:val="00CB51AC"/>
    <w:rsid w:val="00CB66D4"/>
    <w:rsid w:val="00CB722D"/>
    <w:rsid w:val="00CB79EF"/>
    <w:rsid w:val="00CC019D"/>
    <w:rsid w:val="00CC0346"/>
    <w:rsid w:val="00CC129F"/>
    <w:rsid w:val="00CC13E9"/>
    <w:rsid w:val="00CC17B6"/>
    <w:rsid w:val="00CC1BB3"/>
    <w:rsid w:val="00CC3756"/>
    <w:rsid w:val="00CC39A7"/>
    <w:rsid w:val="00CC47D5"/>
    <w:rsid w:val="00CC49F2"/>
    <w:rsid w:val="00CC5A80"/>
    <w:rsid w:val="00CC5DE3"/>
    <w:rsid w:val="00CC7E8F"/>
    <w:rsid w:val="00CC7F85"/>
    <w:rsid w:val="00CD021D"/>
    <w:rsid w:val="00CD18ED"/>
    <w:rsid w:val="00CD1AA4"/>
    <w:rsid w:val="00CD1EA7"/>
    <w:rsid w:val="00CD376D"/>
    <w:rsid w:val="00CD3945"/>
    <w:rsid w:val="00CD481C"/>
    <w:rsid w:val="00CD499A"/>
    <w:rsid w:val="00CD4B3D"/>
    <w:rsid w:val="00CD55F5"/>
    <w:rsid w:val="00CD585F"/>
    <w:rsid w:val="00CD5C6D"/>
    <w:rsid w:val="00CD5CA6"/>
    <w:rsid w:val="00CD6CF3"/>
    <w:rsid w:val="00CD7361"/>
    <w:rsid w:val="00CD7826"/>
    <w:rsid w:val="00CD7CA9"/>
    <w:rsid w:val="00CE0EBF"/>
    <w:rsid w:val="00CE1AF8"/>
    <w:rsid w:val="00CE281A"/>
    <w:rsid w:val="00CE3CC3"/>
    <w:rsid w:val="00CE3DAD"/>
    <w:rsid w:val="00CE4389"/>
    <w:rsid w:val="00CE47CE"/>
    <w:rsid w:val="00CE6EA5"/>
    <w:rsid w:val="00CF0894"/>
    <w:rsid w:val="00CF18BC"/>
    <w:rsid w:val="00CF1971"/>
    <w:rsid w:val="00CF1AA2"/>
    <w:rsid w:val="00CF24C4"/>
    <w:rsid w:val="00CF2BB4"/>
    <w:rsid w:val="00CF39BC"/>
    <w:rsid w:val="00CF5EC6"/>
    <w:rsid w:val="00CF65B3"/>
    <w:rsid w:val="00CF69FC"/>
    <w:rsid w:val="00CF702B"/>
    <w:rsid w:val="00CF739B"/>
    <w:rsid w:val="00CF74C0"/>
    <w:rsid w:val="00D0029C"/>
    <w:rsid w:val="00D00621"/>
    <w:rsid w:val="00D0098C"/>
    <w:rsid w:val="00D00BB0"/>
    <w:rsid w:val="00D01454"/>
    <w:rsid w:val="00D0221A"/>
    <w:rsid w:val="00D03A3B"/>
    <w:rsid w:val="00D0456D"/>
    <w:rsid w:val="00D04802"/>
    <w:rsid w:val="00D04F43"/>
    <w:rsid w:val="00D05531"/>
    <w:rsid w:val="00D07240"/>
    <w:rsid w:val="00D07520"/>
    <w:rsid w:val="00D07A2C"/>
    <w:rsid w:val="00D07F56"/>
    <w:rsid w:val="00D107BF"/>
    <w:rsid w:val="00D113B4"/>
    <w:rsid w:val="00D11C16"/>
    <w:rsid w:val="00D120AF"/>
    <w:rsid w:val="00D140C1"/>
    <w:rsid w:val="00D15AC4"/>
    <w:rsid w:val="00D15D1F"/>
    <w:rsid w:val="00D15D41"/>
    <w:rsid w:val="00D16853"/>
    <w:rsid w:val="00D207FC"/>
    <w:rsid w:val="00D20D69"/>
    <w:rsid w:val="00D20E7A"/>
    <w:rsid w:val="00D21246"/>
    <w:rsid w:val="00D22788"/>
    <w:rsid w:val="00D22F65"/>
    <w:rsid w:val="00D23297"/>
    <w:rsid w:val="00D247E6"/>
    <w:rsid w:val="00D24B11"/>
    <w:rsid w:val="00D24D77"/>
    <w:rsid w:val="00D24ED4"/>
    <w:rsid w:val="00D24F6B"/>
    <w:rsid w:val="00D25B14"/>
    <w:rsid w:val="00D2640D"/>
    <w:rsid w:val="00D274EF"/>
    <w:rsid w:val="00D2794D"/>
    <w:rsid w:val="00D27F7C"/>
    <w:rsid w:val="00D30243"/>
    <w:rsid w:val="00D308EB"/>
    <w:rsid w:val="00D31483"/>
    <w:rsid w:val="00D3237C"/>
    <w:rsid w:val="00D32F8D"/>
    <w:rsid w:val="00D34332"/>
    <w:rsid w:val="00D36222"/>
    <w:rsid w:val="00D3689A"/>
    <w:rsid w:val="00D40540"/>
    <w:rsid w:val="00D415CF"/>
    <w:rsid w:val="00D415EA"/>
    <w:rsid w:val="00D4168F"/>
    <w:rsid w:val="00D428B1"/>
    <w:rsid w:val="00D43F7C"/>
    <w:rsid w:val="00D44042"/>
    <w:rsid w:val="00D44889"/>
    <w:rsid w:val="00D44F92"/>
    <w:rsid w:val="00D4525E"/>
    <w:rsid w:val="00D45A94"/>
    <w:rsid w:val="00D46515"/>
    <w:rsid w:val="00D4678F"/>
    <w:rsid w:val="00D468A0"/>
    <w:rsid w:val="00D47672"/>
    <w:rsid w:val="00D50CE6"/>
    <w:rsid w:val="00D515CB"/>
    <w:rsid w:val="00D51C5B"/>
    <w:rsid w:val="00D53422"/>
    <w:rsid w:val="00D53555"/>
    <w:rsid w:val="00D538FB"/>
    <w:rsid w:val="00D5507C"/>
    <w:rsid w:val="00D553E6"/>
    <w:rsid w:val="00D557A9"/>
    <w:rsid w:val="00D565C2"/>
    <w:rsid w:val="00D56706"/>
    <w:rsid w:val="00D569CF"/>
    <w:rsid w:val="00D56FF3"/>
    <w:rsid w:val="00D577E6"/>
    <w:rsid w:val="00D57854"/>
    <w:rsid w:val="00D6049D"/>
    <w:rsid w:val="00D61CEB"/>
    <w:rsid w:val="00D626A3"/>
    <w:rsid w:val="00D634EB"/>
    <w:rsid w:val="00D63988"/>
    <w:rsid w:val="00D63B29"/>
    <w:rsid w:val="00D65019"/>
    <w:rsid w:val="00D6599B"/>
    <w:rsid w:val="00D66191"/>
    <w:rsid w:val="00D66592"/>
    <w:rsid w:val="00D6730D"/>
    <w:rsid w:val="00D676B4"/>
    <w:rsid w:val="00D707E4"/>
    <w:rsid w:val="00D7150D"/>
    <w:rsid w:val="00D71698"/>
    <w:rsid w:val="00D719DC"/>
    <w:rsid w:val="00D7229F"/>
    <w:rsid w:val="00D72BCE"/>
    <w:rsid w:val="00D73261"/>
    <w:rsid w:val="00D7358C"/>
    <w:rsid w:val="00D73FF0"/>
    <w:rsid w:val="00D74A89"/>
    <w:rsid w:val="00D751C4"/>
    <w:rsid w:val="00D752D7"/>
    <w:rsid w:val="00D75FEE"/>
    <w:rsid w:val="00D76470"/>
    <w:rsid w:val="00D77583"/>
    <w:rsid w:val="00D77944"/>
    <w:rsid w:val="00D77A51"/>
    <w:rsid w:val="00D80C98"/>
    <w:rsid w:val="00D818AE"/>
    <w:rsid w:val="00D819F8"/>
    <w:rsid w:val="00D8217F"/>
    <w:rsid w:val="00D82CE7"/>
    <w:rsid w:val="00D83AC8"/>
    <w:rsid w:val="00D83E06"/>
    <w:rsid w:val="00D83FAA"/>
    <w:rsid w:val="00D8404B"/>
    <w:rsid w:val="00D84C63"/>
    <w:rsid w:val="00D84EF5"/>
    <w:rsid w:val="00D85157"/>
    <w:rsid w:val="00D85B05"/>
    <w:rsid w:val="00D868F3"/>
    <w:rsid w:val="00D915CD"/>
    <w:rsid w:val="00D9244C"/>
    <w:rsid w:val="00D92C79"/>
    <w:rsid w:val="00D92FCF"/>
    <w:rsid w:val="00D93D0B"/>
    <w:rsid w:val="00D9437F"/>
    <w:rsid w:val="00D943AF"/>
    <w:rsid w:val="00D9486F"/>
    <w:rsid w:val="00D94E3A"/>
    <w:rsid w:val="00D95680"/>
    <w:rsid w:val="00D956A5"/>
    <w:rsid w:val="00D95B54"/>
    <w:rsid w:val="00D96989"/>
    <w:rsid w:val="00DA11C1"/>
    <w:rsid w:val="00DA11CE"/>
    <w:rsid w:val="00DA186D"/>
    <w:rsid w:val="00DA218A"/>
    <w:rsid w:val="00DA23A3"/>
    <w:rsid w:val="00DA392F"/>
    <w:rsid w:val="00DA422D"/>
    <w:rsid w:val="00DA473C"/>
    <w:rsid w:val="00DA5E88"/>
    <w:rsid w:val="00DA6B41"/>
    <w:rsid w:val="00DA7309"/>
    <w:rsid w:val="00DA7420"/>
    <w:rsid w:val="00DA7487"/>
    <w:rsid w:val="00DA74B9"/>
    <w:rsid w:val="00DB04C2"/>
    <w:rsid w:val="00DB1925"/>
    <w:rsid w:val="00DB2985"/>
    <w:rsid w:val="00DB4945"/>
    <w:rsid w:val="00DB5494"/>
    <w:rsid w:val="00DB57F5"/>
    <w:rsid w:val="00DB69E7"/>
    <w:rsid w:val="00DB75B1"/>
    <w:rsid w:val="00DC0D84"/>
    <w:rsid w:val="00DC189C"/>
    <w:rsid w:val="00DC27D5"/>
    <w:rsid w:val="00DC2927"/>
    <w:rsid w:val="00DC2F3F"/>
    <w:rsid w:val="00DC3177"/>
    <w:rsid w:val="00DC3228"/>
    <w:rsid w:val="00DC5870"/>
    <w:rsid w:val="00DC5C6A"/>
    <w:rsid w:val="00DC60D8"/>
    <w:rsid w:val="00DC6EEF"/>
    <w:rsid w:val="00DD0892"/>
    <w:rsid w:val="00DD0916"/>
    <w:rsid w:val="00DD1082"/>
    <w:rsid w:val="00DD1C3E"/>
    <w:rsid w:val="00DD20D5"/>
    <w:rsid w:val="00DD2DDB"/>
    <w:rsid w:val="00DD3465"/>
    <w:rsid w:val="00DD3522"/>
    <w:rsid w:val="00DD3C3C"/>
    <w:rsid w:val="00DD548F"/>
    <w:rsid w:val="00DD5965"/>
    <w:rsid w:val="00DD61EF"/>
    <w:rsid w:val="00DD667B"/>
    <w:rsid w:val="00DD6B26"/>
    <w:rsid w:val="00DD6CC9"/>
    <w:rsid w:val="00DD7631"/>
    <w:rsid w:val="00DE0107"/>
    <w:rsid w:val="00DE018B"/>
    <w:rsid w:val="00DE0623"/>
    <w:rsid w:val="00DE1B30"/>
    <w:rsid w:val="00DE210F"/>
    <w:rsid w:val="00DE2CE2"/>
    <w:rsid w:val="00DE4819"/>
    <w:rsid w:val="00DE5173"/>
    <w:rsid w:val="00DE6120"/>
    <w:rsid w:val="00DE7D58"/>
    <w:rsid w:val="00DF222C"/>
    <w:rsid w:val="00DF2576"/>
    <w:rsid w:val="00DF332D"/>
    <w:rsid w:val="00DF3E0F"/>
    <w:rsid w:val="00DF4236"/>
    <w:rsid w:val="00DF4AF1"/>
    <w:rsid w:val="00DF5A43"/>
    <w:rsid w:val="00DF672A"/>
    <w:rsid w:val="00DF68E4"/>
    <w:rsid w:val="00DF6BEE"/>
    <w:rsid w:val="00DF7DE7"/>
    <w:rsid w:val="00DF7E18"/>
    <w:rsid w:val="00DF7EE5"/>
    <w:rsid w:val="00E00156"/>
    <w:rsid w:val="00E001EA"/>
    <w:rsid w:val="00E00707"/>
    <w:rsid w:val="00E00881"/>
    <w:rsid w:val="00E010A3"/>
    <w:rsid w:val="00E01162"/>
    <w:rsid w:val="00E0290D"/>
    <w:rsid w:val="00E02C70"/>
    <w:rsid w:val="00E033A8"/>
    <w:rsid w:val="00E0497B"/>
    <w:rsid w:val="00E0592F"/>
    <w:rsid w:val="00E06CEE"/>
    <w:rsid w:val="00E06F58"/>
    <w:rsid w:val="00E06F91"/>
    <w:rsid w:val="00E10445"/>
    <w:rsid w:val="00E110B4"/>
    <w:rsid w:val="00E11554"/>
    <w:rsid w:val="00E11C36"/>
    <w:rsid w:val="00E11D4E"/>
    <w:rsid w:val="00E129E7"/>
    <w:rsid w:val="00E14C3D"/>
    <w:rsid w:val="00E153A1"/>
    <w:rsid w:val="00E17C55"/>
    <w:rsid w:val="00E20D19"/>
    <w:rsid w:val="00E21324"/>
    <w:rsid w:val="00E21B30"/>
    <w:rsid w:val="00E2218E"/>
    <w:rsid w:val="00E22C0D"/>
    <w:rsid w:val="00E23FF3"/>
    <w:rsid w:val="00E240BD"/>
    <w:rsid w:val="00E25408"/>
    <w:rsid w:val="00E25CE6"/>
    <w:rsid w:val="00E26580"/>
    <w:rsid w:val="00E266FE"/>
    <w:rsid w:val="00E270D9"/>
    <w:rsid w:val="00E27252"/>
    <w:rsid w:val="00E27442"/>
    <w:rsid w:val="00E27639"/>
    <w:rsid w:val="00E27770"/>
    <w:rsid w:val="00E30002"/>
    <w:rsid w:val="00E30384"/>
    <w:rsid w:val="00E311B4"/>
    <w:rsid w:val="00E3140E"/>
    <w:rsid w:val="00E31B56"/>
    <w:rsid w:val="00E32121"/>
    <w:rsid w:val="00E33621"/>
    <w:rsid w:val="00E3469E"/>
    <w:rsid w:val="00E3508F"/>
    <w:rsid w:val="00E353F0"/>
    <w:rsid w:val="00E356FF"/>
    <w:rsid w:val="00E357C9"/>
    <w:rsid w:val="00E357CA"/>
    <w:rsid w:val="00E362A7"/>
    <w:rsid w:val="00E3635D"/>
    <w:rsid w:val="00E37507"/>
    <w:rsid w:val="00E37A44"/>
    <w:rsid w:val="00E401CC"/>
    <w:rsid w:val="00E40938"/>
    <w:rsid w:val="00E416E4"/>
    <w:rsid w:val="00E41A6A"/>
    <w:rsid w:val="00E42CA6"/>
    <w:rsid w:val="00E43563"/>
    <w:rsid w:val="00E43BFD"/>
    <w:rsid w:val="00E43E3A"/>
    <w:rsid w:val="00E44E6A"/>
    <w:rsid w:val="00E46AA9"/>
    <w:rsid w:val="00E509B2"/>
    <w:rsid w:val="00E50B14"/>
    <w:rsid w:val="00E532CE"/>
    <w:rsid w:val="00E538A4"/>
    <w:rsid w:val="00E53965"/>
    <w:rsid w:val="00E53C85"/>
    <w:rsid w:val="00E54429"/>
    <w:rsid w:val="00E553C4"/>
    <w:rsid w:val="00E55535"/>
    <w:rsid w:val="00E55B0F"/>
    <w:rsid w:val="00E55CD9"/>
    <w:rsid w:val="00E5764D"/>
    <w:rsid w:val="00E6046F"/>
    <w:rsid w:val="00E61DD0"/>
    <w:rsid w:val="00E623E0"/>
    <w:rsid w:val="00E63467"/>
    <w:rsid w:val="00E63598"/>
    <w:rsid w:val="00E63A73"/>
    <w:rsid w:val="00E64850"/>
    <w:rsid w:val="00E6667F"/>
    <w:rsid w:val="00E667C0"/>
    <w:rsid w:val="00E668E1"/>
    <w:rsid w:val="00E67091"/>
    <w:rsid w:val="00E67238"/>
    <w:rsid w:val="00E67321"/>
    <w:rsid w:val="00E676BD"/>
    <w:rsid w:val="00E67845"/>
    <w:rsid w:val="00E67B6F"/>
    <w:rsid w:val="00E70046"/>
    <w:rsid w:val="00E704DC"/>
    <w:rsid w:val="00E70911"/>
    <w:rsid w:val="00E709CD"/>
    <w:rsid w:val="00E7197F"/>
    <w:rsid w:val="00E71CF6"/>
    <w:rsid w:val="00E71F4A"/>
    <w:rsid w:val="00E72731"/>
    <w:rsid w:val="00E72A0C"/>
    <w:rsid w:val="00E72BF1"/>
    <w:rsid w:val="00E73E4F"/>
    <w:rsid w:val="00E745E1"/>
    <w:rsid w:val="00E749CE"/>
    <w:rsid w:val="00E7628C"/>
    <w:rsid w:val="00E766A7"/>
    <w:rsid w:val="00E803E4"/>
    <w:rsid w:val="00E80606"/>
    <w:rsid w:val="00E80A0C"/>
    <w:rsid w:val="00E8191D"/>
    <w:rsid w:val="00E81EC3"/>
    <w:rsid w:val="00E82808"/>
    <w:rsid w:val="00E83B99"/>
    <w:rsid w:val="00E85D98"/>
    <w:rsid w:val="00E86403"/>
    <w:rsid w:val="00E874D4"/>
    <w:rsid w:val="00E87783"/>
    <w:rsid w:val="00E87AAD"/>
    <w:rsid w:val="00E87AB5"/>
    <w:rsid w:val="00E9033B"/>
    <w:rsid w:val="00E91450"/>
    <w:rsid w:val="00E92E6C"/>
    <w:rsid w:val="00E92FA1"/>
    <w:rsid w:val="00E92FAB"/>
    <w:rsid w:val="00E945B1"/>
    <w:rsid w:val="00E949D1"/>
    <w:rsid w:val="00E952FA"/>
    <w:rsid w:val="00E953D7"/>
    <w:rsid w:val="00E96918"/>
    <w:rsid w:val="00E97010"/>
    <w:rsid w:val="00EA0476"/>
    <w:rsid w:val="00EA0E63"/>
    <w:rsid w:val="00EA18DA"/>
    <w:rsid w:val="00EA2574"/>
    <w:rsid w:val="00EA25A1"/>
    <w:rsid w:val="00EA2990"/>
    <w:rsid w:val="00EA30B7"/>
    <w:rsid w:val="00EA320F"/>
    <w:rsid w:val="00EA3431"/>
    <w:rsid w:val="00EA3A3C"/>
    <w:rsid w:val="00EA5144"/>
    <w:rsid w:val="00EA5792"/>
    <w:rsid w:val="00EA630C"/>
    <w:rsid w:val="00EA6959"/>
    <w:rsid w:val="00EA695E"/>
    <w:rsid w:val="00EA7787"/>
    <w:rsid w:val="00EB0816"/>
    <w:rsid w:val="00EB0B61"/>
    <w:rsid w:val="00EB1A91"/>
    <w:rsid w:val="00EB1F77"/>
    <w:rsid w:val="00EB2D03"/>
    <w:rsid w:val="00EB3D58"/>
    <w:rsid w:val="00EB401E"/>
    <w:rsid w:val="00EB4ADD"/>
    <w:rsid w:val="00EB735F"/>
    <w:rsid w:val="00EB762F"/>
    <w:rsid w:val="00EB765E"/>
    <w:rsid w:val="00EB7C45"/>
    <w:rsid w:val="00EC0408"/>
    <w:rsid w:val="00EC0B2F"/>
    <w:rsid w:val="00EC0D90"/>
    <w:rsid w:val="00EC18E6"/>
    <w:rsid w:val="00EC1EC3"/>
    <w:rsid w:val="00EC32E9"/>
    <w:rsid w:val="00EC4793"/>
    <w:rsid w:val="00EC524C"/>
    <w:rsid w:val="00EC5522"/>
    <w:rsid w:val="00EC6581"/>
    <w:rsid w:val="00EC6F7C"/>
    <w:rsid w:val="00EC7391"/>
    <w:rsid w:val="00EC7936"/>
    <w:rsid w:val="00EC7BC4"/>
    <w:rsid w:val="00EC7F07"/>
    <w:rsid w:val="00ED0345"/>
    <w:rsid w:val="00ED0523"/>
    <w:rsid w:val="00ED1AF7"/>
    <w:rsid w:val="00ED1D45"/>
    <w:rsid w:val="00ED1DDE"/>
    <w:rsid w:val="00ED32C5"/>
    <w:rsid w:val="00ED39EB"/>
    <w:rsid w:val="00ED58A6"/>
    <w:rsid w:val="00ED5ED2"/>
    <w:rsid w:val="00ED5EDF"/>
    <w:rsid w:val="00ED606B"/>
    <w:rsid w:val="00ED6C35"/>
    <w:rsid w:val="00ED74C0"/>
    <w:rsid w:val="00ED7626"/>
    <w:rsid w:val="00ED7BF1"/>
    <w:rsid w:val="00EE15C0"/>
    <w:rsid w:val="00EE18E6"/>
    <w:rsid w:val="00EE195F"/>
    <w:rsid w:val="00EE2C03"/>
    <w:rsid w:val="00EE2FFD"/>
    <w:rsid w:val="00EE39A5"/>
    <w:rsid w:val="00EE39D6"/>
    <w:rsid w:val="00EE3F41"/>
    <w:rsid w:val="00EE5322"/>
    <w:rsid w:val="00EE5731"/>
    <w:rsid w:val="00EE58D6"/>
    <w:rsid w:val="00EE607D"/>
    <w:rsid w:val="00EE65D7"/>
    <w:rsid w:val="00EE6AF5"/>
    <w:rsid w:val="00EE774E"/>
    <w:rsid w:val="00EE7F09"/>
    <w:rsid w:val="00EE7FC0"/>
    <w:rsid w:val="00EF00FA"/>
    <w:rsid w:val="00EF0150"/>
    <w:rsid w:val="00EF11AF"/>
    <w:rsid w:val="00EF16DD"/>
    <w:rsid w:val="00EF1DD3"/>
    <w:rsid w:val="00EF25D9"/>
    <w:rsid w:val="00EF2875"/>
    <w:rsid w:val="00EF35AE"/>
    <w:rsid w:val="00EF3BE0"/>
    <w:rsid w:val="00EF4B74"/>
    <w:rsid w:val="00EF5A28"/>
    <w:rsid w:val="00EF5EA5"/>
    <w:rsid w:val="00EF6219"/>
    <w:rsid w:val="00EF751F"/>
    <w:rsid w:val="00EF7785"/>
    <w:rsid w:val="00EF78D5"/>
    <w:rsid w:val="00F01098"/>
    <w:rsid w:val="00F01B0C"/>
    <w:rsid w:val="00F01E99"/>
    <w:rsid w:val="00F02E18"/>
    <w:rsid w:val="00F02E32"/>
    <w:rsid w:val="00F036E4"/>
    <w:rsid w:val="00F03E7E"/>
    <w:rsid w:val="00F05958"/>
    <w:rsid w:val="00F06987"/>
    <w:rsid w:val="00F0714C"/>
    <w:rsid w:val="00F07562"/>
    <w:rsid w:val="00F07DE0"/>
    <w:rsid w:val="00F10922"/>
    <w:rsid w:val="00F11BBC"/>
    <w:rsid w:val="00F11D93"/>
    <w:rsid w:val="00F127DF"/>
    <w:rsid w:val="00F12968"/>
    <w:rsid w:val="00F1413B"/>
    <w:rsid w:val="00F14DD9"/>
    <w:rsid w:val="00F15C15"/>
    <w:rsid w:val="00F16283"/>
    <w:rsid w:val="00F165F8"/>
    <w:rsid w:val="00F16938"/>
    <w:rsid w:val="00F17341"/>
    <w:rsid w:val="00F174E2"/>
    <w:rsid w:val="00F17576"/>
    <w:rsid w:val="00F20024"/>
    <w:rsid w:val="00F22601"/>
    <w:rsid w:val="00F22E51"/>
    <w:rsid w:val="00F23DB3"/>
    <w:rsid w:val="00F241F8"/>
    <w:rsid w:val="00F24D53"/>
    <w:rsid w:val="00F24ECE"/>
    <w:rsid w:val="00F252C9"/>
    <w:rsid w:val="00F2749A"/>
    <w:rsid w:val="00F274BB"/>
    <w:rsid w:val="00F275B5"/>
    <w:rsid w:val="00F2769F"/>
    <w:rsid w:val="00F279B9"/>
    <w:rsid w:val="00F307E1"/>
    <w:rsid w:val="00F30DA1"/>
    <w:rsid w:val="00F314AB"/>
    <w:rsid w:val="00F3168B"/>
    <w:rsid w:val="00F31E86"/>
    <w:rsid w:val="00F3240D"/>
    <w:rsid w:val="00F32CEC"/>
    <w:rsid w:val="00F331E9"/>
    <w:rsid w:val="00F338AF"/>
    <w:rsid w:val="00F339B9"/>
    <w:rsid w:val="00F34CBC"/>
    <w:rsid w:val="00F34DAA"/>
    <w:rsid w:val="00F34FA3"/>
    <w:rsid w:val="00F37415"/>
    <w:rsid w:val="00F40B5C"/>
    <w:rsid w:val="00F40B8D"/>
    <w:rsid w:val="00F40C8D"/>
    <w:rsid w:val="00F41565"/>
    <w:rsid w:val="00F41854"/>
    <w:rsid w:val="00F41EE1"/>
    <w:rsid w:val="00F43AA8"/>
    <w:rsid w:val="00F43CC2"/>
    <w:rsid w:val="00F43CD8"/>
    <w:rsid w:val="00F440F2"/>
    <w:rsid w:val="00F44D1B"/>
    <w:rsid w:val="00F46084"/>
    <w:rsid w:val="00F4694D"/>
    <w:rsid w:val="00F46B78"/>
    <w:rsid w:val="00F51349"/>
    <w:rsid w:val="00F516F0"/>
    <w:rsid w:val="00F51995"/>
    <w:rsid w:val="00F53CA1"/>
    <w:rsid w:val="00F53EA8"/>
    <w:rsid w:val="00F54147"/>
    <w:rsid w:val="00F563A4"/>
    <w:rsid w:val="00F56504"/>
    <w:rsid w:val="00F60823"/>
    <w:rsid w:val="00F610C8"/>
    <w:rsid w:val="00F62885"/>
    <w:rsid w:val="00F62DB0"/>
    <w:rsid w:val="00F63398"/>
    <w:rsid w:val="00F654FE"/>
    <w:rsid w:val="00F67C89"/>
    <w:rsid w:val="00F70467"/>
    <w:rsid w:val="00F70A18"/>
    <w:rsid w:val="00F71389"/>
    <w:rsid w:val="00F713EB"/>
    <w:rsid w:val="00F715B4"/>
    <w:rsid w:val="00F71E6C"/>
    <w:rsid w:val="00F7230D"/>
    <w:rsid w:val="00F7303C"/>
    <w:rsid w:val="00F73B42"/>
    <w:rsid w:val="00F73C8E"/>
    <w:rsid w:val="00F73E79"/>
    <w:rsid w:val="00F743B0"/>
    <w:rsid w:val="00F74FDE"/>
    <w:rsid w:val="00F75375"/>
    <w:rsid w:val="00F75982"/>
    <w:rsid w:val="00F75D8F"/>
    <w:rsid w:val="00F75E75"/>
    <w:rsid w:val="00F76656"/>
    <w:rsid w:val="00F76738"/>
    <w:rsid w:val="00F76CBC"/>
    <w:rsid w:val="00F7716F"/>
    <w:rsid w:val="00F77425"/>
    <w:rsid w:val="00F81913"/>
    <w:rsid w:val="00F81AD6"/>
    <w:rsid w:val="00F81BA9"/>
    <w:rsid w:val="00F827D4"/>
    <w:rsid w:val="00F82C9D"/>
    <w:rsid w:val="00F83051"/>
    <w:rsid w:val="00F84030"/>
    <w:rsid w:val="00F84A7B"/>
    <w:rsid w:val="00F8761E"/>
    <w:rsid w:val="00F87B81"/>
    <w:rsid w:val="00F9041C"/>
    <w:rsid w:val="00F908E4"/>
    <w:rsid w:val="00F90B6D"/>
    <w:rsid w:val="00F916EB"/>
    <w:rsid w:val="00F91B2D"/>
    <w:rsid w:val="00F936D5"/>
    <w:rsid w:val="00F938FF"/>
    <w:rsid w:val="00F93A7F"/>
    <w:rsid w:val="00F93E84"/>
    <w:rsid w:val="00F94E05"/>
    <w:rsid w:val="00F94F1F"/>
    <w:rsid w:val="00F955B1"/>
    <w:rsid w:val="00F9596F"/>
    <w:rsid w:val="00F979FD"/>
    <w:rsid w:val="00F97A1F"/>
    <w:rsid w:val="00FA089D"/>
    <w:rsid w:val="00FA0F5C"/>
    <w:rsid w:val="00FA1194"/>
    <w:rsid w:val="00FA22DC"/>
    <w:rsid w:val="00FA4F14"/>
    <w:rsid w:val="00FA5229"/>
    <w:rsid w:val="00FA566E"/>
    <w:rsid w:val="00FA6E77"/>
    <w:rsid w:val="00FA715A"/>
    <w:rsid w:val="00FA76FA"/>
    <w:rsid w:val="00FB07F3"/>
    <w:rsid w:val="00FB0888"/>
    <w:rsid w:val="00FB0C58"/>
    <w:rsid w:val="00FB0E0B"/>
    <w:rsid w:val="00FB1214"/>
    <w:rsid w:val="00FB1ACC"/>
    <w:rsid w:val="00FB2208"/>
    <w:rsid w:val="00FB2BC4"/>
    <w:rsid w:val="00FB320B"/>
    <w:rsid w:val="00FB3577"/>
    <w:rsid w:val="00FB397F"/>
    <w:rsid w:val="00FB3B81"/>
    <w:rsid w:val="00FB3EF8"/>
    <w:rsid w:val="00FB432A"/>
    <w:rsid w:val="00FB4405"/>
    <w:rsid w:val="00FB5475"/>
    <w:rsid w:val="00FB54F8"/>
    <w:rsid w:val="00FB6778"/>
    <w:rsid w:val="00FB6DD7"/>
    <w:rsid w:val="00FB6FE4"/>
    <w:rsid w:val="00FB72FB"/>
    <w:rsid w:val="00FB7720"/>
    <w:rsid w:val="00FC06DD"/>
    <w:rsid w:val="00FC0B8E"/>
    <w:rsid w:val="00FC0DB8"/>
    <w:rsid w:val="00FC149C"/>
    <w:rsid w:val="00FC1558"/>
    <w:rsid w:val="00FC24EC"/>
    <w:rsid w:val="00FC2DA4"/>
    <w:rsid w:val="00FC3087"/>
    <w:rsid w:val="00FC3491"/>
    <w:rsid w:val="00FC4209"/>
    <w:rsid w:val="00FC4AFE"/>
    <w:rsid w:val="00FC4B1C"/>
    <w:rsid w:val="00FC4CD2"/>
    <w:rsid w:val="00FC59B9"/>
    <w:rsid w:val="00FC60AA"/>
    <w:rsid w:val="00FC6C25"/>
    <w:rsid w:val="00FC7334"/>
    <w:rsid w:val="00FD0352"/>
    <w:rsid w:val="00FD168B"/>
    <w:rsid w:val="00FD20FE"/>
    <w:rsid w:val="00FD23EE"/>
    <w:rsid w:val="00FD2FAC"/>
    <w:rsid w:val="00FD3302"/>
    <w:rsid w:val="00FD399B"/>
    <w:rsid w:val="00FD475B"/>
    <w:rsid w:val="00FD5E20"/>
    <w:rsid w:val="00FD5F49"/>
    <w:rsid w:val="00FD6CC8"/>
    <w:rsid w:val="00FD77BA"/>
    <w:rsid w:val="00FD7F22"/>
    <w:rsid w:val="00FE0A34"/>
    <w:rsid w:val="00FE1D1A"/>
    <w:rsid w:val="00FE3150"/>
    <w:rsid w:val="00FE3251"/>
    <w:rsid w:val="00FE478B"/>
    <w:rsid w:val="00FE4996"/>
    <w:rsid w:val="00FE554E"/>
    <w:rsid w:val="00FE61A4"/>
    <w:rsid w:val="00FE6487"/>
    <w:rsid w:val="00FE6721"/>
    <w:rsid w:val="00FE67B2"/>
    <w:rsid w:val="00FE6864"/>
    <w:rsid w:val="00FF0ABF"/>
    <w:rsid w:val="00FF0C6B"/>
    <w:rsid w:val="00FF0C8E"/>
    <w:rsid w:val="00FF11F7"/>
    <w:rsid w:val="00FF2F96"/>
    <w:rsid w:val="00FF3505"/>
    <w:rsid w:val="00FF3823"/>
    <w:rsid w:val="00FF434B"/>
    <w:rsid w:val="00FF5509"/>
    <w:rsid w:val="00FF6D61"/>
    <w:rsid w:val="00FF7108"/>
    <w:rsid w:val="00FF749C"/>
    <w:rsid w:val="00FF74FC"/>
    <w:rsid w:val="00FF757D"/>
    <w:rsid w:val="53DE336B"/>
  </w:rsids>
  <m:mathPr>
    <m:mathFont m:val="Cambria Math"/>
    <m:brkBin m:val="before"/>
    <m:brkBinSub m:val="--"/>
    <m:smallFrac m:val="0"/>
    <m:dispDef/>
    <m:lMargin m:val="0"/>
    <m:rMargin m:val="0"/>
    <m:defJc m:val="centerGroup"/>
    <m:wrapIndent m:val="1440"/>
    <m:intLim m:val="subSup"/>
    <m:naryLim m:val="undOvr"/>
  </m:mathPr>
  <w:themeFontLang w:val="es-AR"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DB9588"/>
  <w15:chartTrackingRefBased/>
  <w15:docId w15:val="{4F9A52C0-F4B8-4F2A-8974-15FF45B332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AR" w:eastAsia="es-A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7409"/>
  </w:style>
  <w:style w:type="paragraph" w:styleId="Ttulo1">
    <w:name w:val="heading 1"/>
    <w:basedOn w:val="Normal"/>
    <w:next w:val="Normal"/>
    <w:qFormat/>
    <w:pPr>
      <w:keepNext/>
      <w:outlineLvl w:val="0"/>
    </w:pPr>
    <w:rPr>
      <w:rFonts w:ascii="Arial" w:hAnsi="Arial"/>
      <w:sz w:val="36"/>
    </w:rPr>
  </w:style>
  <w:style w:type="paragraph" w:styleId="Ttulo2">
    <w:name w:val="heading 2"/>
    <w:basedOn w:val="Normal"/>
    <w:next w:val="Normal"/>
    <w:link w:val="Ttulo2Car"/>
    <w:qFormat/>
    <w:rsid w:val="006C190F"/>
    <w:pPr>
      <w:keepNext/>
      <w:outlineLvl w:val="1"/>
    </w:pPr>
    <w:rPr>
      <w:rFonts w:ascii="Exo" w:hAnsi="Exo"/>
      <w:color w:val="1F4E79"/>
      <w:sz w:val="28"/>
      <w:lang w:val="x-none" w:eastAsia="x-none"/>
    </w:rPr>
  </w:style>
  <w:style w:type="paragraph" w:styleId="Ttulo3">
    <w:name w:val="heading 3"/>
    <w:basedOn w:val="Normal"/>
    <w:next w:val="Normal"/>
    <w:qFormat/>
    <w:pPr>
      <w:keepNext/>
      <w:outlineLvl w:val="2"/>
    </w:pPr>
    <w:rPr>
      <w:rFonts w:ascii="Arial" w:hAnsi="Arial"/>
      <w:sz w:val="28"/>
    </w:rPr>
  </w:style>
  <w:style w:type="paragraph" w:styleId="Ttulo4">
    <w:name w:val="heading 4"/>
    <w:basedOn w:val="Normal"/>
    <w:next w:val="Normal"/>
    <w:qFormat/>
    <w:pPr>
      <w:keepNext/>
      <w:jc w:val="center"/>
      <w:outlineLvl w:val="3"/>
    </w:pPr>
    <w:rPr>
      <w:rFonts w:ascii="Arial" w:hAnsi="Arial" w:cs="Arial"/>
      <w:sz w:val="96"/>
    </w:rPr>
  </w:style>
  <w:style w:type="paragraph" w:styleId="Ttulo5">
    <w:name w:val="heading 5"/>
    <w:basedOn w:val="Normal"/>
    <w:next w:val="Normal"/>
    <w:qFormat/>
    <w:pPr>
      <w:keepNext/>
      <w:outlineLvl w:val="4"/>
    </w:pPr>
    <w:rPr>
      <w:b/>
      <w:sz w:val="24"/>
    </w:rPr>
  </w:style>
  <w:style w:type="paragraph" w:styleId="Ttulo6">
    <w:name w:val="heading 6"/>
    <w:basedOn w:val="Normal"/>
    <w:next w:val="Normal"/>
    <w:qFormat/>
    <w:pPr>
      <w:keepNext/>
      <w:outlineLvl w:val="5"/>
    </w:pPr>
    <w:rPr>
      <w:rFonts w:ascii="Arial" w:hAnsi="Arial" w:cs="Arial"/>
      <w:b/>
      <w:bCs/>
      <w:color w:val="FFFFFF"/>
    </w:rPr>
  </w:style>
  <w:style w:type="paragraph" w:styleId="Ttulo7">
    <w:name w:val="heading 7"/>
    <w:basedOn w:val="Normal"/>
    <w:next w:val="Normal"/>
    <w:qFormat/>
    <w:pPr>
      <w:keepNext/>
      <w:outlineLvl w:val="6"/>
    </w:pPr>
    <w:rPr>
      <w:b/>
      <w:bCs/>
      <w:color w:val="FF0000"/>
      <w:sz w:val="24"/>
    </w:rPr>
  </w:style>
  <w:style w:type="paragraph" w:styleId="Ttulo8">
    <w:name w:val="heading 8"/>
    <w:basedOn w:val="Normal"/>
    <w:next w:val="Normal"/>
    <w:qFormat/>
    <w:pPr>
      <w:keepNext/>
      <w:outlineLvl w:val="7"/>
    </w:pPr>
    <w:rPr>
      <w:sz w:val="24"/>
      <w:szCs w:val="10"/>
    </w:rPr>
  </w:style>
  <w:style w:type="paragraph" w:styleId="Ttulo9">
    <w:name w:val="heading 9"/>
    <w:basedOn w:val="Normal"/>
    <w:next w:val="Normal"/>
    <w:qFormat/>
    <w:pPr>
      <w:keepNext/>
      <w:outlineLvl w:val="8"/>
    </w:pPr>
    <w:rPr>
      <w:rFonts w:ascii="Arial" w:hAnsi="Arial" w:cs="Arial"/>
      <w:color w:val="FF0000"/>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pPr>
      <w:tabs>
        <w:tab w:val="center" w:pos="4252"/>
        <w:tab w:val="right" w:pos="8504"/>
      </w:tabs>
    </w:pPr>
  </w:style>
  <w:style w:type="paragraph" w:styleId="Piedepgina">
    <w:name w:val="footer"/>
    <w:basedOn w:val="Normal"/>
    <w:link w:val="PiedepginaCar"/>
    <w:uiPriority w:val="99"/>
    <w:pPr>
      <w:tabs>
        <w:tab w:val="center" w:pos="4252"/>
        <w:tab w:val="right" w:pos="8504"/>
      </w:tabs>
    </w:pPr>
  </w:style>
  <w:style w:type="character" w:styleId="Nmerodepgina">
    <w:name w:val="page number"/>
    <w:basedOn w:val="Fuentedeprrafopredeter"/>
  </w:style>
  <w:style w:type="paragraph" w:styleId="ndice1">
    <w:name w:val="index 1"/>
    <w:basedOn w:val="Normal"/>
    <w:next w:val="Normal"/>
    <w:autoRedefine/>
    <w:semiHidden/>
    <w:pPr>
      <w:ind w:left="200" w:hanging="200"/>
    </w:pPr>
  </w:style>
  <w:style w:type="paragraph" w:styleId="ndice2">
    <w:name w:val="index 2"/>
    <w:basedOn w:val="Normal"/>
    <w:next w:val="Normal"/>
    <w:autoRedefine/>
    <w:semiHidden/>
    <w:pPr>
      <w:ind w:left="400" w:hanging="200"/>
    </w:pPr>
  </w:style>
  <w:style w:type="paragraph" w:styleId="ndice3">
    <w:name w:val="index 3"/>
    <w:basedOn w:val="Normal"/>
    <w:next w:val="Normal"/>
    <w:autoRedefine/>
    <w:semiHidden/>
    <w:pPr>
      <w:ind w:left="600" w:hanging="200"/>
    </w:pPr>
  </w:style>
  <w:style w:type="paragraph" w:styleId="ndice4">
    <w:name w:val="index 4"/>
    <w:basedOn w:val="Normal"/>
    <w:next w:val="Normal"/>
    <w:autoRedefine/>
    <w:semiHidden/>
    <w:pPr>
      <w:ind w:left="800" w:hanging="200"/>
    </w:pPr>
  </w:style>
  <w:style w:type="paragraph" w:styleId="ndice5">
    <w:name w:val="index 5"/>
    <w:basedOn w:val="Normal"/>
    <w:next w:val="Normal"/>
    <w:autoRedefine/>
    <w:semiHidden/>
    <w:pPr>
      <w:ind w:left="1000" w:hanging="200"/>
    </w:pPr>
  </w:style>
  <w:style w:type="paragraph" w:styleId="ndice6">
    <w:name w:val="index 6"/>
    <w:basedOn w:val="Normal"/>
    <w:next w:val="Normal"/>
    <w:autoRedefine/>
    <w:semiHidden/>
    <w:pPr>
      <w:ind w:left="1200" w:hanging="200"/>
    </w:pPr>
  </w:style>
  <w:style w:type="paragraph" w:styleId="ndice7">
    <w:name w:val="index 7"/>
    <w:basedOn w:val="Normal"/>
    <w:next w:val="Normal"/>
    <w:autoRedefine/>
    <w:semiHidden/>
    <w:pPr>
      <w:ind w:left="1400" w:hanging="200"/>
    </w:pPr>
  </w:style>
  <w:style w:type="paragraph" w:styleId="ndice8">
    <w:name w:val="index 8"/>
    <w:basedOn w:val="Normal"/>
    <w:next w:val="Normal"/>
    <w:autoRedefine/>
    <w:semiHidden/>
    <w:pPr>
      <w:ind w:left="1600" w:hanging="200"/>
    </w:pPr>
  </w:style>
  <w:style w:type="paragraph" w:styleId="ndice9">
    <w:name w:val="index 9"/>
    <w:basedOn w:val="Normal"/>
    <w:next w:val="Normal"/>
    <w:autoRedefine/>
    <w:semiHidden/>
    <w:pPr>
      <w:ind w:left="1800" w:hanging="200"/>
    </w:pPr>
  </w:style>
  <w:style w:type="paragraph" w:styleId="Ttulodendice">
    <w:name w:val="index heading"/>
    <w:basedOn w:val="Normal"/>
    <w:next w:val="ndice1"/>
    <w:semiHidden/>
  </w:style>
  <w:style w:type="paragraph" w:styleId="TDC1">
    <w:name w:val="toc 1"/>
    <w:basedOn w:val="Normal"/>
    <w:next w:val="Normal"/>
    <w:autoRedefine/>
    <w:uiPriority w:val="39"/>
    <w:rsid w:val="00EA320F"/>
    <w:pPr>
      <w:tabs>
        <w:tab w:val="right" w:leader="dot" w:pos="10196"/>
      </w:tabs>
    </w:pPr>
    <w:rPr>
      <w:rFonts w:ascii="Exo" w:hAnsi="Exo"/>
      <w:b/>
      <w:bCs/>
      <w:noProof/>
      <w:sz w:val="24"/>
      <w:szCs w:val="24"/>
    </w:rPr>
  </w:style>
  <w:style w:type="paragraph" w:styleId="TDC2">
    <w:name w:val="toc 2"/>
    <w:basedOn w:val="Normal"/>
    <w:next w:val="Normal"/>
    <w:autoRedefine/>
    <w:uiPriority w:val="39"/>
    <w:rsid w:val="003A537B"/>
    <w:pPr>
      <w:numPr>
        <w:numId w:val="9"/>
      </w:numPr>
      <w:tabs>
        <w:tab w:val="left" w:pos="9781"/>
      </w:tabs>
      <w:spacing w:after="120"/>
      <w:jc w:val="both"/>
      <w:outlineLvl w:val="0"/>
    </w:pPr>
    <w:rPr>
      <w:rFonts w:ascii="Exo Black" w:hAnsi="Exo Black" w:cs="Arial"/>
      <w:b/>
      <w:noProof/>
      <w:color w:val="20335A"/>
      <w:sz w:val="32"/>
      <w:szCs w:val="32"/>
    </w:rPr>
  </w:style>
  <w:style w:type="paragraph" w:styleId="TDC3">
    <w:name w:val="toc 3"/>
    <w:basedOn w:val="Normal"/>
    <w:next w:val="Normal"/>
    <w:autoRedefine/>
    <w:uiPriority w:val="39"/>
    <w:rsid w:val="00B74DFC"/>
    <w:pPr>
      <w:tabs>
        <w:tab w:val="right" w:leader="dot" w:pos="8494"/>
      </w:tabs>
      <w:spacing w:before="120"/>
    </w:pPr>
    <w:rPr>
      <w:rFonts w:ascii="Arial" w:hAnsi="Arial"/>
      <w:i/>
    </w:rPr>
  </w:style>
  <w:style w:type="paragraph" w:styleId="TDC4">
    <w:name w:val="toc 4"/>
    <w:basedOn w:val="Normal"/>
    <w:next w:val="Normal"/>
    <w:autoRedefine/>
    <w:semiHidden/>
    <w:pPr>
      <w:ind w:left="600"/>
    </w:pPr>
  </w:style>
  <w:style w:type="paragraph" w:styleId="TDC5">
    <w:name w:val="toc 5"/>
    <w:basedOn w:val="Normal"/>
    <w:next w:val="Normal"/>
    <w:autoRedefine/>
    <w:semiHidden/>
    <w:pPr>
      <w:ind w:left="800"/>
    </w:pPr>
  </w:style>
  <w:style w:type="paragraph" w:styleId="TDC6">
    <w:name w:val="toc 6"/>
    <w:basedOn w:val="Normal"/>
    <w:next w:val="Normal"/>
    <w:autoRedefine/>
    <w:semiHidden/>
    <w:pPr>
      <w:ind w:left="1000"/>
    </w:pPr>
  </w:style>
  <w:style w:type="paragraph" w:styleId="TDC7">
    <w:name w:val="toc 7"/>
    <w:basedOn w:val="Normal"/>
    <w:next w:val="Normal"/>
    <w:autoRedefine/>
    <w:semiHidden/>
    <w:pPr>
      <w:ind w:left="1200"/>
    </w:pPr>
  </w:style>
  <w:style w:type="paragraph" w:styleId="TDC8">
    <w:name w:val="toc 8"/>
    <w:basedOn w:val="Normal"/>
    <w:next w:val="Normal"/>
    <w:autoRedefine/>
    <w:semiHidden/>
    <w:pPr>
      <w:ind w:left="1400"/>
    </w:pPr>
  </w:style>
  <w:style w:type="paragraph" w:styleId="TDC9">
    <w:name w:val="toc 9"/>
    <w:basedOn w:val="Normal"/>
    <w:next w:val="Normal"/>
    <w:autoRedefine/>
    <w:semiHidden/>
    <w:pPr>
      <w:ind w:left="1600"/>
    </w:pPr>
  </w:style>
  <w:style w:type="paragraph" w:customStyle="1" w:styleId="Indentedbullets">
    <w:name w:val="Indented bullets"/>
    <w:basedOn w:val="Normal"/>
    <w:pPr>
      <w:tabs>
        <w:tab w:val="left" w:pos="720"/>
      </w:tabs>
      <w:spacing w:before="120" w:after="240"/>
      <w:ind w:left="360" w:hanging="360"/>
    </w:pPr>
    <w:rPr>
      <w:sz w:val="24"/>
      <w:lang w:val="en-US"/>
    </w:rPr>
  </w:style>
  <w:style w:type="paragraph" w:styleId="Textoindependiente">
    <w:name w:val="Body Text"/>
    <w:basedOn w:val="Normal"/>
    <w:rPr>
      <w:sz w:val="16"/>
    </w:rPr>
  </w:style>
  <w:style w:type="paragraph" w:styleId="Textoindependiente2">
    <w:name w:val="Body Text 2"/>
    <w:basedOn w:val="Normal"/>
    <w:rPr>
      <w:sz w:val="18"/>
    </w:rPr>
  </w:style>
  <w:style w:type="paragraph" w:styleId="Textoindependiente3">
    <w:name w:val="Body Text 3"/>
    <w:basedOn w:val="Normal"/>
    <w:pPr>
      <w:jc w:val="both"/>
    </w:pPr>
    <w:rPr>
      <w:rFonts w:ascii="Arial" w:hAnsi="Arial" w:cs="Arial"/>
    </w:rPr>
  </w:style>
  <w:style w:type="paragraph" w:customStyle="1" w:styleId="asapdefault3">
    <w:name w:val="asapdefault3"/>
    <w:basedOn w:val="Normal"/>
    <w:rsid w:val="001A0CC4"/>
    <w:pPr>
      <w:ind w:left="1440"/>
    </w:pPr>
    <w:rPr>
      <w:sz w:val="24"/>
      <w:szCs w:val="24"/>
      <w:lang w:val="es-MX" w:eastAsia="en-US"/>
    </w:rPr>
  </w:style>
  <w:style w:type="character" w:styleId="Hipervnculo">
    <w:name w:val="Hyperlink"/>
    <w:uiPriority w:val="99"/>
    <w:unhideWhenUsed/>
    <w:rsid w:val="0075311E"/>
    <w:rPr>
      <w:color w:val="0000FF"/>
      <w:u w:val="single"/>
    </w:rPr>
  </w:style>
  <w:style w:type="table" w:styleId="Tablaconcuadrcula">
    <w:name w:val="Table Grid"/>
    <w:basedOn w:val="Tablanormal"/>
    <w:uiPriority w:val="59"/>
    <w:rsid w:val="009A11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7851453749788821689gmail-msolistparagraph">
    <w:name w:val="m_7851453749788821689gmail-msolistparagraph"/>
    <w:basedOn w:val="Normal"/>
    <w:rsid w:val="008976D3"/>
    <w:pPr>
      <w:spacing w:before="100" w:beforeAutospacing="1" w:after="100" w:afterAutospacing="1"/>
    </w:pPr>
    <w:rPr>
      <w:sz w:val="24"/>
      <w:szCs w:val="24"/>
    </w:rPr>
  </w:style>
  <w:style w:type="character" w:customStyle="1" w:styleId="EncabezadoCar">
    <w:name w:val="Encabezado Car"/>
    <w:basedOn w:val="Fuentedeprrafopredeter"/>
    <w:link w:val="Encabezado"/>
    <w:uiPriority w:val="99"/>
    <w:rsid w:val="00A54A1D"/>
  </w:style>
  <w:style w:type="paragraph" w:styleId="Prrafodelista">
    <w:name w:val="List Paragraph"/>
    <w:basedOn w:val="Normal"/>
    <w:uiPriority w:val="34"/>
    <w:qFormat/>
    <w:rsid w:val="00F165F8"/>
    <w:pPr>
      <w:spacing w:after="200" w:line="276" w:lineRule="auto"/>
      <w:ind w:left="720"/>
      <w:contextualSpacing/>
    </w:pPr>
    <w:rPr>
      <w:rFonts w:ascii="Calibri" w:eastAsia="Calibri" w:hAnsi="Calibri"/>
      <w:sz w:val="22"/>
      <w:szCs w:val="22"/>
      <w:lang w:eastAsia="en-US"/>
    </w:rPr>
  </w:style>
  <w:style w:type="character" w:customStyle="1" w:styleId="Ttulo2Car">
    <w:name w:val="Título 2 Car"/>
    <w:link w:val="Ttulo2"/>
    <w:rsid w:val="006C190F"/>
    <w:rPr>
      <w:rFonts w:ascii="Exo" w:hAnsi="Exo"/>
      <w:color w:val="1F4E79"/>
      <w:sz w:val="28"/>
      <w:lang w:val="x-none" w:eastAsia="x-none"/>
    </w:rPr>
  </w:style>
  <w:style w:type="paragraph" w:customStyle="1" w:styleId="Default">
    <w:name w:val="Default"/>
    <w:rsid w:val="002A556C"/>
    <w:pPr>
      <w:autoSpaceDE w:val="0"/>
      <w:autoSpaceDN w:val="0"/>
      <w:adjustRightInd w:val="0"/>
    </w:pPr>
    <w:rPr>
      <w:rFonts w:ascii="Tahoma" w:hAnsi="Tahoma" w:cs="Tahoma"/>
      <w:color w:val="000000"/>
      <w:sz w:val="24"/>
      <w:szCs w:val="24"/>
      <w:lang w:val="es-ES" w:eastAsia="es-ES"/>
    </w:rPr>
  </w:style>
  <w:style w:type="paragraph" w:customStyle="1" w:styleId="TtulodeTDC">
    <w:name w:val="Título de TDC"/>
    <w:basedOn w:val="Ttulo1"/>
    <w:next w:val="Normal"/>
    <w:uiPriority w:val="39"/>
    <w:unhideWhenUsed/>
    <w:qFormat/>
    <w:rsid w:val="00A670AD"/>
    <w:pPr>
      <w:keepLines/>
      <w:spacing w:before="240" w:line="259" w:lineRule="auto"/>
      <w:outlineLvl w:val="9"/>
    </w:pPr>
    <w:rPr>
      <w:rFonts w:ascii="Calibri Light" w:hAnsi="Calibri Light"/>
      <w:color w:val="2E74B5"/>
      <w:sz w:val="32"/>
      <w:szCs w:val="32"/>
    </w:rPr>
  </w:style>
  <w:style w:type="paragraph" w:styleId="Textodeglobo">
    <w:name w:val="Balloon Text"/>
    <w:basedOn w:val="Normal"/>
    <w:link w:val="TextodegloboCar"/>
    <w:uiPriority w:val="99"/>
    <w:semiHidden/>
    <w:unhideWhenUsed/>
    <w:rsid w:val="001C7366"/>
    <w:rPr>
      <w:rFonts w:ascii="Tahoma" w:hAnsi="Tahoma"/>
      <w:sz w:val="16"/>
      <w:szCs w:val="16"/>
    </w:rPr>
  </w:style>
  <w:style w:type="character" w:customStyle="1" w:styleId="TextodegloboCar">
    <w:name w:val="Texto de globo Car"/>
    <w:link w:val="Textodeglobo"/>
    <w:uiPriority w:val="99"/>
    <w:semiHidden/>
    <w:rsid w:val="001C7366"/>
    <w:rPr>
      <w:rFonts w:ascii="Tahoma" w:hAnsi="Tahoma" w:cs="Tahoma"/>
      <w:sz w:val="16"/>
      <w:szCs w:val="16"/>
      <w:lang w:val="es-ES" w:eastAsia="es-ES"/>
    </w:rPr>
  </w:style>
  <w:style w:type="character" w:customStyle="1" w:styleId="PiedepginaCar">
    <w:name w:val="Pie de página Car"/>
    <w:link w:val="Piedepgina"/>
    <w:uiPriority w:val="99"/>
    <w:rsid w:val="001C7366"/>
    <w:rPr>
      <w:lang w:val="es-ES" w:eastAsia="es-ES"/>
    </w:rPr>
  </w:style>
  <w:style w:type="paragraph" w:styleId="Descripcin">
    <w:name w:val="caption"/>
    <w:basedOn w:val="Normal"/>
    <w:next w:val="Normal"/>
    <w:uiPriority w:val="35"/>
    <w:unhideWhenUsed/>
    <w:qFormat/>
    <w:rsid w:val="00146C89"/>
    <w:rPr>
      <w:b/>
      <w:bCs/>
    </w:rPr>
  </w:style>
  <w:style w:type="paragraph" w:styleId="Sangradetextonormal">
    <w:name w:val="Body Text Indent"/>
    <w:basedOn w:val="Normal"/>
    <w:link w:val="SangradetextonormalCar"/>
    <w:uiPriority w:val="99"/>
    <w:unhideWhenUsed/>
    <w:rsid w:val="00C94166"/>
    <w:pPr>
      <w:spacing w:after="120"/>
      <w:ind w:left="283"/>
    </w:pPr>
  </w:style>
  <w:style w:type="character" w:customStyle="1" w:styleId="SangradetextonormalCar">
    <w:name w:val="Sangría de texto normal Car"/>
    <w:basedOn w:val="Fuentedeprrafopredeter"/>
    <w:link w:val="Sangradetextonormal"/>
    <w:uiPriority w:val="99"/>
    <w:rsid w:val="00C94166"/>
  </w:style>
  <w:style w:type="character" w:styleId="Refdecomentario">
    <w:name w:val="annotation reference"/>
    <w:uiPriority w:val="99"/>
    <w:semiHidden/>
    <w:unhideWhenUsed/>
    <w:rsid w:val="004767CF"/>
    <w:rPr>
      <w:sz w:val="16"/>
      <w:szCs w:val="16"/>
    </w:rPr>
  </w:style>
  <w:style w:type="paragraph" w:styleId="Textocomentario">
    <w:name w:val="annotation text"/>
    <w:basedOn w:val="Normal"/>
    <w:link w:val="TextocomentarioCar"/>
    <w:uiPriority w:val="99"/>
    <w:unhideWhenUsed/>
    <w:rsid w:val="004767CF"/>
  </w:style>
  <w:style w:type="character" w:customStyle="1" w:styleId="TextocomentarioCar">
    <w:name w:val="Texto comentario Car"/>
    <w:basedOn w:val="Fuentedeprrafopredeter"/>
    <w:link w:val="Textocomentario"/>
    <w:uiPriority w:val="99"/>
    <w:rsid w:val="004767CF"/>
  </w:style>
  <w:style w:type="paragraph" w:styleId="Asuntodelcomentario">
    <w:name w:val="annotation subject"/>
    <w:basedOn w:val="Textocomentario"/>
    <w:next w:val="Textocomentario"/>
    <w:link w:val="AsuntodelcomentarioCar"/>
    <w:uiPriority w:val="99"/>
    <w:semiHidden/>
    <w:unhideWhenUsed/>
    <w:rsid w:val="004767CF"/>
    <w:rPr>
      <w:b/>
      <w:bCs/>
    </w:rPr>
  </w:style>
  <w:style w:type="character" w:customStyle="1" w:styleId="AsuntodelcomentarioCar">
    <w:name w:val="Asunto del comentario Car"/>
    <w:link w:val="Asuntodelcomentario"/>
    <w:uiPriority w:val="99"/>
    <w:semiHidden/>
    <w:rsid w:val="004767CF"/>
    <w:rPr>
      <w:b/>
      <w:bCs/>
    </w:rPr>
  </w:style>
  <w:style w:type="table" w:customStyle="1" w:styleId="Tabladecuadrcula2-nfasis2">
    <w:name w:val="Tabla de cuadrícula 2 - Énfasis 2"/>
    <w:basedOn w:val="Tablanormal"/>
    <w:uiPriority w:val="47"/>
    <w:rsid w:val="008F7E9D"/>
    <w:tblPr>
      <w:tblStyleRowBandSize w:val="1"/>
      <w:tblStyleColBandSize w:val="1"/>
      <w:tblBorders>
        <w:top w:val="single" w:sz="2" w:space="0" w:color="D99594"/>
        <w:bottom w:val="single" w:sz="2" w:space="0" w:color="D99594"/>
        <w:insideH w:val="single" w:sz="2" w:space="0" w:color="D99594"/>
        <w:insideV w:val="single" w:sz="2" w:space="0" w:color="D99594"/>
      </w:tblBorders>
    </w:tblPr>
    <w:tblStylePr w:type="firstRow">
      <w:rPr>
        <w:b/>
        <w:bCs/>
      </w:rPr>
      <w:tblPr/>
      <w:tcPr>
        <w:tcBorders>
          <w:top w:val="nil"/>
          <w:bottom w:val="single" w:sz="12" w:space="0" w:color="D99594"/>
          <w:insideH w:val="nil"/>
          <w:insideV w:val="nil"/>
        </w:tcBorders>
        <w:shd w:val="clear" w:color="auto" w:fill="FFFFFF"/>
      </w:tcPr>
    </w:tblStylePr>
    <w:tblStylePr w:type="lastRow">
      <w:rPr>
        <w:b/>
        <w:bCs/>
      </w:rPr>
      <w:tblPr/>
      <w:tcPr>
        <w:tcBorders>
          <w:top w:val="double" w:sz="2" w:space="0" w:color="D99594"/>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F2DBDB"/>
      </w:tcPr>
    </w:tblStylePr>
    <w:tblStylePr w:type="band1Horz">
      <w:tblPr/>
      <w:tcPr>
        <w:shd w:val="clear" w:color="auto" w:fill="F2DBDB"/>
      </w:tcPr>
    </w:tblStylePr>
  </w:style>
  <w:style w:type="table" w:customStyle="1" w:styleId="Tabladecuadrcula2-nfasis1">
    <w:name w:val="Tabla de cuadrícula 2 - Énfasis 1"/>
    <w:basedOn w:val="Tablanormal"/>
    <w:uiPriority w:val="47"/>
    <w:rsid w:val="008F7E9D"/>
    <w:tblPr>
      <w:tblStyleRowBandSize w:val="1"/>
      <w:tblStyleColBandSize w:val="1"/>
      <w:tblBorders>
        <w:top w:val="single" w:sz="2" w:space="0" w:color="95B3D7"/>
        <w:bottom w:val="single" w:sz="2" w:space="0" w:color="95B3D7"/>
        <w:insideH w:val="single" w:sz="2" w:space="0" w:color="95B3D7"/>
        <w:insideV w:val="single" w:sz="2" w:space="0" w:color="95B3D7"/>
      </w:tblBorders>
    </w:tblPr>
    <w:tblStylePr w:type="firstRow">
      <w:rPr>
        <w:b/>
        <w:bCs/>
      </w:rPr>
      <w:tblPr/>
      <w:tcPr>
        <w:tcBorders>
          <w:top w:val="nil"/>
          <w:bottom w:val="single" w:sz="12" w:space="0" w:color="95B3D7"/>
          <w:insideH w:val="nil"/>
          <w:insideV w:val="nil"/>
        </w:tcBorders>
        <w:shd w:val="clear" w:color="auto" w:fill="FFFFFF"/>
      </w:tcPr>
    </w:tblStylePr>
    <w:tblStylePr w:type="lastRow">
      <w:rPr>
        <w:b/>
        <w:bCs/>
      </w:rPr>
      <w:tblPr/>
      <w:tcPr>
        <w:tcBorders>
          <w:top w:val="double" w:sz="2" w:space="0" w:color="95B3D7"/>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styleId="Tablaconcuadrcula2-nfasis5">
    <w:name w:val="Grid Table 2 Accent 5"/>
    <w:basedOn w:val="Tablanormal"/>
    <w:uiPriority w:val="47"/>
    <w:rsid w:val="009314B6"/>
    <w:tblPr>
      <w:tblStyleRowBandSize w:val="1"/>
      <w:tblStyleColBandSize w:val="1"/>
      <w:tblBorders>
        <w:top w:val="single" w:sz="2" w:space="0" w:color="9CC2E5"/>
        <w:bottom w:val="single" w:sz="2" w:space="0" w:color="9CC2E5"/>
        <w:insideH w:val="single" w:sz="2" w:space="0" w:color="9CC2E5"/>
        <w:insideV w:val="single" w:sz="2" w:space="0" w:color="9CC2E5"/>
      </w:tblBorders>
    </w:tblPr>
    <w:tblStylePr w:type="firstRow">
      <w:rPr>
        <w:b/>
        <w:bCs/>
      </w:rPr>
      <w:tblPr/>
      <w:tcPr>
        <w:tcBorders>
          <w:top w:val="nil"/>
          <w:bottom w:val="single" w:sz="12" w:space="0" w:color="9CC2E5"/>
          <w:insideH w:val="nil"/>
          <w:insideV w:val="nil"/>
        </w:tcBorders>
        <w:shd w:val="clear" w:color="auto" w:fill="FFFFFF"/>
      </w:tcPr>
    </w:tblStylePr>
    <w:tblStylePr w:type="lastRow">
      <w:rPr>
        <w:b/>
        <w:bCs/>
      </w:rPr>
      <w:tblPr/>
      <w:tcPr>
        <w:tcBorders>
          <w:top w:val="double" w:sz="2" w:space="0" w:color="9CC2E5"/>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Tablaconcuadrcula1clara-nfasis1">
    <w:name w:val="Grid Table 1 Light Accent 1"/>
    <w:basedOn w:val="Tablanormal"/>
    <w:uiPriority w:val="46"/>
    <w:rsid w:val="00805587"/>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character" w:styleId="Mencinsinresolver">
    <w:name w:val="Unresolved Mention"/>
    <w:uiPriority w:val="99"/>
    <w:semiHidden/>
    <w:unhideWhenUsed/>
    <w:rsid w:val="006D64C0"/>
    <w:rPr>
      <w:color w:val="605E5C"/>
      <w:shd w:val="clear" w:color="auto" w:fill="E1DFDD"/>
    </w:rPr>
  </w:style>
  <w:style w:type="table" w:customStyle="1" w:styleId="Tablaconcuadrcula1">
    <w:name w:val="Tabla con cuadrícula1"/>
    <w:basedOn w:val="Tablanormal"/>
    <w:next w:val="Tablaconcuadrcula"/>
    <w:uiPriority w:val="39"/>
    <w:rsid w:val="00EF2875"/>
    <w:rPr>
      <w:rFonts w:ascii="Calibri" w:eastAsia="Calibri" w:hAnsi="Calibri" w:cs="Arial"/>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2">
    <w:name w:val="Plain Table 2"/>
    <w:basedOn w:val="Tablanormal"/>
    <w:uiPriority w:val="42"/>
    <w:rsid w:val="00664D6D"/>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Tablaconcuadrculaclara">
    <w:name w:val="Grid Table Light"/>
    <w:basedOn w:val="Tablanormal"/>
    <w:uiPriority w:val="40"/>
    <w:rsid w:val="005D6684"/>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TtuloTDC">
    <w:name w:val="TOC Heading"/>
    <w:basedOn w:val="Ttulo1"/>
    <w:next w:val="Normal"/>
    <w:uiPriority w:val="39"/>
    <w:unhideWhenUsed/>
    <w:qFormat/>
    <w:rsid w:val="00A9069D"/>
    <w:pPr>
      <w:keepLines/>
      <w:spacing w:before="240" w:line="259" w:lineRule="auto"/>
      <w:outlineLvl w:val="9"/>
    </w:pPr>
    <w:rPr>
      <w:rFonts w:ascii="Calibri Light" w:hAnsi="Calibri Light"/>
      <w:color w:val="2F5496"/>
      <w:sz w:val="32"/>
      <w:szCs w:val="32"/>
    </w:rPr>
  </w:style>
  <w:style w:type="paragraph" w:styleId="Revisin">
    <w:name w:val="Revision"/>
    <w:hidden/>
    <w:uiPriority w:val="99"/>
    <w:semiHidden/>
    <w:rsid w:val="00F24D53"/>
  </w:style>
  <w:style w:type="table" w:styleId="Tablanormal4">
    <w:name w:val="Plain Table 4"/>
    <w:basedOn w:val="Tablanormal"/>
    <w:uiPriority w:val="44"/>
    <w:rsid w:val="00512A6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tulo">
    <w:name w:val="Title"/>
    <w:basedOn w:val="Normal"/>
    <w:next w:val="Normal"/>
    <w:link w:val="TtuloCar"/>
    <w:uiPriority w:val="10"/>
    <w:qFormat/>
    <w:rsid w:val="00A71C04"/>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71C04"/>
    <w:rPr>
      <w:rFonts w:asciiTheme="majorHAnsi" w:eastAsiaTheme="majorEastAsia" w:hAnsiTheme="majorHAnsi" w:cstheme="majorBidi"/>
      <w:spacing w:val="-10"/>
      <w:kern w:val="28"/>
      <w:sz w:val="56"/>
      <w:szCs w:val="56"/>
    </w:rPr>
  </w:style>
  <w:style w:type="paragraph" w:styleId="Continuarlista2">
    <w:name w:val="List Continue 2"/>
    <w:basedOn w:val="Normal"/>
    <w:uiPriority w:val="99"/>
    <w:unhideWhenUsed/>
    <w:rsid w:val="005B1CF3"/>
    <w:pPr>
      <w:spacing w:after="120"/>
      <w:ind w:left="566"/>
      <w:contextualSpacing/>
      <w:jc w:val="both"/>
    </w:pPr>
    <w:rPr>
      <w:rFonts w:ascii="Arial" w:hAnsi="Arial"/>
      <w:sz w:val="24"/>
      <w:lang w:val="es-ES" w:eastAsia="es-ES"/>
    </w:rPr>
  </w:style>
  <w:style w:type="paragraph" w:customStyle="1" w:styleId="Estilo1">
    <w:name w:val="Estilo1"/>
    <w:basedOn w:val="TDC2"/>
    <w:link w:val="Estilo1Car"/>
    <w:qFormat/>
    <w:rsid w:val="003A537B"/>
    <w:pPr>
      <w:ind w:left="426"/>
    </w:pPr>
  </w:style>
  <w:style w:type="character" w:customStyle="1" w:styleId="Estilo1Car">
    <w:name w:val="Estilo1 Car"/>
    <w:basedOn w:val="Fuentedeprrafopredeter"/>
    <w:link w:val="Estilo1"/>
    <w:rsid w:val="003A537B"/>
    <w:rPr>
      <w:rFonts w:ascii="Exo Black" w:hAnsi="Exo Black" w:cs="Arial"/>
      <w:b/>
      <w:noProof/>
      <w:color w:val="20335A"/>
      <w:sz w:val="32"/>
      <w:szCs w:val="32"/>
    </w:rPr>
  </w:style>
  <w:style w:type="paragraph" w:customStyle="1" w:styleId="Estilo3">
    <w:name w:val="Estilo3"/>
    <w:basedOn w:val="Normal"/>
    <w:link w:val="Estilo3Car"/>
    <w:qFormat/>
    <w:rsid w:val="00C32730"/>
    <w:pPr>
      <w:spacing w:after="80"/>
      <w:ind w:left="792"/>
      <w:jc w:val="both"/>
      <w:outlineLvl w:val="0"/>
    </w:pPr>
    <w:rPr>
      <w:rFonts w:ascii="Exo" w:hAnsi="Exo" w:cs="Arial"/>
      <w:b/>
      <w:bCs/>
      <w:i/>
      <w:iCs/>
      <w:color w:val="002060"/>
      <w:sz w:val="24"/>
      <w:szCs w:val="24"/>
    </w:rPr>
  </w:style>
  <w:style w:type="character" w:customStyle="1" w:styleId="Estilo3Car">
    <w:name w:val="Estilo3 Car"/>
    <w:basedOn w:val="Fuentedeprrafopredeter"/>
    <w:link w:val="Estilo3"/>
    <w:rsid w:val="00C32730"/>
    <w:rPr>
      <w:rFonts w:ascii="Exo" w:hAnsi="Exo" w:cs="Arial"/>
      <w:b/>
      <w:bCs/>
      <w:i/>
      <w:iCs/>
      <w:color w:val="002060"/>
      <w:sz w:val="24"/>
      <w:szCs w:val="24"/>
    </w:rPr>
  </w:style>
  <w:style w:type="paragraph" w:customStyle="1" w:styleId="Estilo2">
    <w:name w:val="Estilo2"/>
    <w:basedOn w:val="Encabezado"/>
    <w:link w:val="Estilo2Car"/>
    <w:qFormat/>
    <w:rsid w:val="007A465B"/>
    <w:pPr>
      <w:tabs>
        <w:tab w:val="clear" w:pos="4252"/>
        <w:tab w:val="clear" w:pos="8504"/>
      </w:tabs>
      <w:spacing w:after="80"/>
      <w:jc w:val="both"/>
      <w:outlineLvl w:val="0"/>
    </w:pPr>
    <w:rPr>
      <w:rFonts w:ascii="Exo" w:hAnsi="Exo" w:cs="Arial"/>
      <w:b/>
      <w:bCs/>
      <w:color w:val="002060"/>
      <w:sz w:val="24"/>
      <w:szCs w:val="24"/>
    </w:rPr>
  </w:style>
  <w:style w:type="character" w:customStyle="1" w:styleId="Estilo2Car">
    <w:name w:val="Estilo2 Car"/>
    <w:basedOn w:val="EncabezadoCar"/>
    <w:link w:val="Estilo2"/>
    <w:rsid w:val="007A465B"/>
    <w:rPr>
      <w:rFonts w:ascii="Exo" w:hAnsi="Exo" w:cs="Arial"/>
      <w:b/>
      <w:bCs/>
      <w:color w:val="002060"/>
      <w:sz w:val="24"/>
      <w:szCs w:val="24"/>
    </w:rPr>
  </w:style>
  <w:style w:type="paragraph" w:styleId="Textonotapie">
    <w:name w:val="footnote text"/>
    <w:basedOn w:val="Normal"/>
    <w:link w:val="TextonotapieCar"/>
    <w:uiPriority w:val="99"/>
    <w:semiHidden/>
    <w:unhideWhenUsed/>
    <w:rsid w:val="007A465B"/>
  </w:style>
  <w:style w:type="character" w:customStyle="1" w:styleId="TextonotapieCar">
    <w:name w:val="Texto nota pie Car"/>
    <w:basedOn w:val="Fuentedeprrafopredeter"/>
    <w:link w:val="Textonotapie"/>
    <w:uiPriority w:val="99"/>
    <w:semiHidden/>
    <w:rsid w:val="007A465B"/>
  </w:style>
  <w:style w:type="character" w:styleId="Refdenotaalpie">
    <w:name w:val="footnote reference"/>
    <w:basedOn w:val="Fuentedeprrafopredeter"/>
    <w:uiPriority w:val="99"/>
    <w:semiHidden/>
    <w:unhideWhenUsed/>
    <w:rsid w:val="007A465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2922">
      <w:bodyDiv w:val="1"/>
      <w:marLeft w:val="0"/>
      <w:marRight w:val="0"/>
      <w:marTop w:val="0"/>
      <w:marBottom w:val="0"/>
      <w:divBdr>
        <w:top w:val="none" w:sz="0" w:space="0" w:color="auto"/>
        <w:left w:val="none" w:sz="0" w:space="0" w:color="auto"/>
        <w:bottom w:val="none" w:sz="0" w:space="0" w:color="auto"/>
        <w:right w:val="none" w:sz="0" w:space="0" w:color="auto"/>
      </w:divBdr>
    </w:div>
    <w:div w:id="35743409">
      <w:bodyDiv w:val="1"/>
      <w:marLeft w:val="0"/>
      <w:marRight w:val="0"/>
      <w:marTop w:val="0"/>
      <w:marBottom w:val="0"/>
      <w:divBdr>
        <w:top w:val="none" w:sz="0" w:space="0" w:color="auto"/>
        <w:left w:val="none" w:sz="0" w:space="0" w:color="auto"/>
        <w:bottom w:val="none" w:sz="0" w:space="0" w:color="auto"/>
        <w:right w:val="none" w:sz="0" w:space="0" w:color="auto"/>
      </w:divBdr>
    </w:div>
    <w:div w:id="178474000">
      <w:bodyDiv w:val="1"/>
      <w:marLeft w:val="0"/>
      <w:marRight w:val="0"/>
      <w:marTop w:val="0"/>
      <w:marBottom w:val="0"/>
      <w:divBdr>
        <w:top w:val="none" w:sz="0" w:space="0" w:color="auto"/>
        <w:left w:val="none" w:sz="0" w:space="0" w:color="auto"/>
        <w:bottom w:val="none" w:sz="0" w:space="0" w:color="auto"/>
        <w:right w:val="none" w:sz="0" w:space="0" w:color="auto"/>
      </w:divBdr>
    </w:div>
    <w:div w:id="359866855">
      <w:bodyDiv w:val="1"/>
      <w:marLeft w:val="0"/>
      <w:marRight w:val="0"/>
      <w:marTop w:val="0"/>
      <w:marBottom w:val="0"/>
      <w:divBdr>
        <w:top w:val="none" w:sz="0" w:space="0" w:color="auto"/>
        <w:left w:val="none" w:sz="0" w:space="0" w:color="auto"/>
        <w:bottom w:val="none" w:sz="0" w:space="0" w:color="auto"/>
        <w:right w:val="none" w:sz="0" w:space="0" w:color="auto"/>
      </w:divBdr>
    </w:div>
    <w:div w:id="391078359">
      <w:bodyDiv w:val="1"/>
      <w:marLeft w:val="0"/>
      <w:marRight w:val="0"/>
      <w:marTop w:val="0"/>
      <w:marBottom w:val="0"/>
      <w:divBdr>
        <w:top w:val="none" w:sz="0" w:space="0" w:color="auto"/>
        <w:left w:val="none" w:sz="0" w:space="0" w:color="auto"/>
        <w:bottom w:val="none" w:sz="0" w:space="0" w:color="auto"/>
        <w:right w:val="none" w:sz="0" w:space="0" w:color="auto"/>
      </w:divBdr>
    </w:div>
    <w:div w:id="439377954">
      <w:bodyDiv w:val="1"/>
      <w:marLeft w:val="0"/>
      <w:marRight w:val="0"/>
      <w:marTop w:val="0"/>
      <w:marBottom w:val="0"/>
      <w:divBdr>
        <w:top w:val="none" w:sz="0" w:space="0" w:color="auto"/>
        <w:left w:val="none" w:sz="0" w:space="0" w:color="auto"/>
        <w:bottom w:val="none" w:sz="0" w:space="0" w:color="auto"/>
        <w:right w:val="none" w:sz="0" w:space="0" w:color="auto"/>
      </w:divBdr>
    </w:div>
    <w:div w:id="516575511">
      <w:bodyDiv w:val="1"/>
      <w:marLeft w:val="0"/>
      <w:marRight w:val="0"/>
      <w:marTop w:val="0"/>
      <w:marBottom w:val="0"/>
      <w:divBdr>
        <w:top w:val="none" w:sz="0" w:space="0" w:color="auto"/>
        <w:left w:val="none" w:sz="0" w:space="0" w:color="auto"/>
        <w:bottom w:val="none" w:sz="0" w:space="0" w:color="auto"/>
        <w:right w:val="none" w:sz="0" w:space="0" w:color="auto"/>
      </w:divBdr>
    </w:div>
    <w:div w:id="517159650">
      <w:bodyDiv w:val="1"/>
      <w:marLeft w:val="0"/>
      <w:marRight w:val="0"/>
      <w:marTop w:val="0"/>
      <w:marBottom w:val="0"/>
      <w:divBdr>
        <w:top w:val="none" w:sz="0" w:space="0" w:color="auto"/>
        <w:left w:val="none" w:sz="0" w:space="0" w:color="auto"/>
        <w:bottom w:val="none" w:sz="0" w:space="0" w:color="auto"/>
        <w:right w:val="none" w:sz="0" w:space="0" w:color="auto"/>
      </w:divBdr>
    </w:div>
    <w:div w:id="519129010">
      <w:bodyDiv w:val="1"/>
      <w:marLeft w:val="0"/>
      <w:marRight w:val="0"/>
      <w:marTop w:val="0"/>
      <w:marBottom w:val="0"/>
      <w:divBdr>
        <w:top w:val="none" w:sz="0" w:space="0" w:color="auto"/>
        <w:left w:val="none" w:sz="0" w:space="0" w:color="auto"/>
        <w:bottom w:val="none" w:sz="0" w:space="0" w:color="auto"/>
        <w:right w:val="none" w:sz="0" w:space="0" w:color="auto"/>
      </w:divBdr>
    </w:div>
    <w:div w:id="567038199">
      <w:bodyDiv w:val="1"/>
      <w:marLeft w:val="0"/>
      <w:marRight w:val="0"/>
      <w:marTop w:val="0"/>
      <w:marBottom w:val="0"/>
      <w:divBdr>
        <w:top w:val="none" w:sz="0" w:space="0" w:color="auto"/>
        <w:left w:val="none" w:sz="0" w:space="0" w:color="auto"/>
        <w:bottom w:val="none" w:sz="0" w:space="0" w:color="auto"/>
        <w:right w:val="none" w:sz="0" w:space="0" w:color="auto"/>
      </w:divBdr>
    </w:div>
    <w:div w:id="623466601">
      <w:bodyDiv w:val="1"/>
      <w:marLeft w:val="0"/>
      <w:marRight w:val="0"/>
      <w:marTop w:val="0"/>
      <w:marBottom w:val="0"/>
      <w:divBdr>
        <w:top w:val="none" w:sz="0" w:space="0" w:color="auto"/>
        <w:left w:val="none" w:sz="0" w:space="0" w:color="auto"/>
        <w:bottom w:val="none" w:sz="0" w:space="0" w:color="auto"/>
        <w:right w:val="none" w:sz="0" w:space="0" w:color="auto"/>
      </w:divBdr>
      <w:divsChild>
        <w:div w:id="612594414">
          <w:marLeft w:val="547"/>
          <w:marRight w:val="0"/>
          <w:marTop w:val="0"/>
          <w:marBottom w:val="0"/>
          <w:divBdr>
            <w:top w:val="none" w:sz="0" w:space="0" w:color="auto"/>
            <w:left w:val="none" w:sz="0" w:space="0" w:color="auto"/>
            <w:bottom w:val="none" w:sz="0" w:space="0" w:color="auto"/>
            <w:right w:val="none" w:sz="0" w:space="0" w:color="auto"/>
          </w:divBdr>
        </w:div>
        <w:div w:id="1348822594">
          <w:marLeft w:val="547"/>
          <w:marRight w:val="0"/>
          <w:marTop w:val="0"/>
          <w:marBottom w:val="0"/>
          <w:divBdr>
            <w:top w:val="none" w:sz="0" w:space="0" w:color="auto"/>
            <w:left w:val="none" w:sz="0" w:space="0" w:color="auto"/>
            <w:bottom w:val="none" w:sz="0" w:space="0" w:color="auto"/>
            <w:right w:val="none" w:sz="0" w:space="0" w:color="auto"/>
          </w:divBdr>
        </w:div>
        <w:div w:id="1330256235">
          <w:marLeft w:val="547"/>
          <w:marRight w:val="0"/>
          <w:marTop w:val="0"/>
          <w:marBottom w:val="0"/>
          <w:divBdr>
            <w:top w:val="none" w:sz="0" w:space="0" w:color="auto"/>
            <w:left w:val="none" w:sz="0" w:space="0" w:color="auto"/>
            <w:bottom w:val="none" w:sz="0" w:space="0" w:color="auto"/>
            <w:right w:val="none" w:sz="0" w:space="0" w:color="auto"/>
          </w:divBdr>
        </w:div>
      </w:divsChild>
    </w:div>
    <w:div w:id="677269890">
      <w:bodyDiv w:val="1"/>
      <w:marLeft w:val="0"/>
      <w:marRight w:val="0"/>
      <w:marTop w:val="0"/>
      <w:marBottom w:val="0"/>
      <w:divBdr>
        <w:top w:val="none" w:sz="0" w:space="0" w:color="auto"/>
        <w:left w:val="none" w:sz="0" w:space="0" w:color="auto"/>
        <w:bottom w:val="none" w:sz="0" w:space="0" w:color="auto"/>
        <w:right w:val="none" w:sz="0" w:space="0" w:color="auto"/>
      </w:divBdr>
      <w:divsChild>
        <w:div w:id="1205025848">
          <w:marLeft w:val="547"/>
          <w:marRight w:val="0"/>
          <w:marTop w:val="0"/>
          <w:marBottom w:val="0"/>
          <w:divBdr>
            <w:top w:val="none" w:sz="0" w:space="0" w:color="auto"/>
            <w:left w:val="none" w:sz="0" w:space="0" w:color="auto"/>
            <w:bottom w:val="none" w:sz="0" w:space="0" w:color="auto"/>
            <w:right w:val="none" w:sz="0" w:space="0" w:color="auto"/>
          </w:divBdr>
        </w:div>
        <w:div w:id="1975330221">
          <w:marLeft w:val="547"/>
          <w:marRight w:val="0"/>
          <w:marTop w:val="0"/>
          <w:marBottom w:val="0"/>
          <w:divBdr>
            <w:top w:val="none" w:sz="0" w:space="0" w:color="auto"/>
            <w:left w:val="none" w:sz="0" w:space="0" w:color="auto"/>
            <w:bottom w:val="none" w:sz="0" w:space="0" w:color="auto"/>
            <w:right w:val="none" w:sz="0" w:space="0" w:color="auto"/>
          </w:divBdr>
        </w:div>
        <w:div w:id="38938778">
          <w:marLeft w:val="547"/>
          <w:marRight w:val="0"/>
          <w:marTop w:val="0"/>
          <w:marBottom w:val="0"/>
          <w:divBdr>
            <w:top w:val="none" w:sz="0" w:space="0" w:color="auto"/>
            <w:left w:val="none" w:sz="0" w:space="0" w:color="auto"/>
            <w:bottom w:val="none" w:sz="0" w:space="0" w:color="auto"/>
            <w:right w:val="none" w:sz="0" w:space="0" w:color="auto"/>
          </w:divBdr>
        </w:div>
      </w:divsChild>
    </w:div>
    <w:div w:id="732585822">
      <w:bodyDiv w:val="1"/>
      <w:marLeft w:val="0"/>
      <w:marRight w:val="0"/>
      <w:marTop w:val="0"/>
      <w:marBottom w:val="0"/>
      <w:divBdr>
        <w:top w:val="none" w:sz="0" w:space="0" w:color="auto"/>
        <w:left w:val="none" w:sz="0" w:space="0" w:color="auto"/>
        <w:bottom w:val="none" w:sz="0" w:space="0" w:color="auto"/>
        <w:right w:val="none" w:sz="0" w:space="0" w:color="auto"/>
      </w:divBdr>
    </w:div>
    <w:div w:id="737631820">
      <w:bodyDiv w:val="1"/>
      <w:marLeft w:val="0"/>
      <w:marRight w:val="0"/>
      <w:marTop w:val="0"/>
      <w:marBottom w:val="0"/>
      <w:divBdr>
        <w:top w:val="none" w:sz="0" w:space="0" w:color="auto"/>
        <w:left w:val="none" w:sz="0" w:space="0" w:color="auto"/>
        <w:bottom w:val="none" w:sz="0" w:space="0" w:color="auto"/>
        <w:right w:val="none" w:sz="0" w:space="0" w:color="auto"/>
      </w:divBdr>
    </w:div>
    <w:div w:id="1075663551">
      <w:bodyDiv w:val="1"/>
      <w:marLeft w:val="0"/>
      <w:marRight w:val="0"/>
      <w:marTop w:val="0"/>
      <w:marBottom w:val="0"/>
      <w:divBdr>
        <w:top w:val="none" w:sz="0" w:space="0" w:color="auto"/>
        <w:left w:val="none" w:sz="0" w:space="0" w:color="auto"/>
        <w:bottom w:val="none" w:sz="0" w:space="0" w:color="auto"/>
        <w:right w:val="none" w:sz="0" w:space="0" w:color="auto"/>
      </w:divBdr>
    </w:div>
    <w:div w:id="1088578291">
      <w:bodyDiv w:val="1"/>
      <w:marLeft w:val="0"/>
      <w:marRight w:val="0"/>
      <w:marTop w:val="0"/>
      <w:marBottom w:val="0"/>
      <w:divBdr>
        <w:top w:val="none" w:sz="0" w:space="0" w:color="auto"/>
        <w:left w:val="none" w:sz="0" w:space="0" w:color="auto"/>
        <w:bottom w:val="none" w:sz="0" w:space="0" w:color="auto"/>
        <w:right w:val="none" w:sz="0" w:space="0" w:color="auto"/>
      </w:divBdr>
    </w:div>
    <w:div w:id="1092123989">
      <w:bodyDiv w:val="1"/>
      <w:marLeft w:val="0"/>
      <w:marRight w:val="0"/>
      <w:marTop w:val="0"/>
      <w:marBottom w:val="0"/>
      <w:divBdr>
        <w:top w:val="none" w:sz="0" w:space="0" w:color="auto"/>
        <w:left w:val="none" w:sz="0" w:space="0" w:color="auto"/>
        <w:bottom w:val="none" w:sz="0" w:space="0" w:color="auto"/>
        <w:right w:val="none" w:sz="0" w:space="0" w:color="auto"/>
      </w:divBdr>
    </w:div>
    <w:div w:id="1112630407">
      <w:bodyDiv w:val="1"/>
      <w:marLeft w:val="0"/>
      <w:marRight w:val="0"/>
      <w:marTop w:val="0"/>
      <w:marBottom w:val="0"/>
      <w:divBdr>
        <w:top w:val="none" w:sz="0" w:space="0" w:color="auto"/>
        <w:left w:val="none" w:sz="0" w:space="0" w:color="auto"/>
        <w:bottom w:val="none" w:sz="0" w:space="0" w:color="auto"/>
        <w:right w:val="none" w:sz="0" w:space="0" w:color="auto"/>
      </w:divBdr>
    </w:div>
    <w:div w:id="1115900574">
      <w:bodyDiv w:val="1"/>
      <w:marLeft w:val="0"/>
      <w:marRight w:val="0"/>
      <w:marTop w:val="0"/>
      <w:marBottom w:val="0"/>
      <w:divBdr>
        <w:top w:val="none" w:sz="0" w:space="0" w:color="auto"/>
        <w:left w:val="none" w:sz="0" w:space="0" w:color="auto"/>
        <w:bottom w:val="none" w:sz="0" w:space="0" w:color="auto"/>
        <w:right w:val="none" w:sz="0" w:space="0" w:color="auto"/>
      </w:divBdr>
    </w:div>
    <w:div w:id="1168710152">
      <w:bodyDiv w:val="1"/>
      <w:marLeft w:val="0"/>
      <w:marRight w:val="0"/>
      <w:marTop w:val="0"/>
      <w:marBottom w:val="0"/>
      <w:divBdr>
        <w:top w:val="none" w:sz="0" w:space="0" w:color="auto"/>
        <w:left w:val="none" w:sz="0" w:space="0" w:color="auto"/>
        <w:bottom w:val="none" w:sz="0" w:space="0" w:color="auto"/>
        <w:right w:val="none" w:sz="0" w:space="0" w:color="auto"/>
      </w:divBdr>
    </w:div>
    <w:div w:id="1200122308">
      <w:bodyDiv w:val="1"/>
      <w:marLeft w:val="0"/>
      <w:marRight w:val="0"/>
      <w:marTop w:val="0"/>
      <w:marBottom w:val="0"/>
      <w:divBdr>
        <w:top w:val="none" w:sz="0" w:space="0" w:color="auto"/>
        <w:left w:val="none" w:sz="0" w:space="0" w:color="auto"/>
        <w:bottom w:val="none" w:sz="0" w:space="0" w:color="auto"/>
        <w:right w:val="none" w:sz="0" w:space="0" w:color="auto"/>
      </w:divBdr>
    </w:div>
    <w:div w:id="1201240475">
      <w:bodyDiv w:val="1"/>
      <w:marLeft w:val="0"/>
      <w:marRight w:val="0"/>
      <w:marTop w:val="0"/>
      <w:marBottom w:val="0"/>
      <w:divBdr>
        <w:top w:val="none" w:sz="0" w:space="0" w:color="auto"/>
        <w:left w:val="none" w:sz="0" w:space="0" w:color="auto"/>
        <w:bottom w:val="none" w:sz="0" w:space="0" w:color="auto"/>
        <w:right w:val="none" w:sz="0" w:space="0" w:color="auto"/>
      </w:divBdr>
    </w:div>
    <w:div w:id="1203789946">
      <w:bodyDiv w:val="1"/>
      <w:marLeft w:val="0"/>
      <w:marRight w:val="0"/>
      <w:marTop w:val="0"/>
      <w:marBottom w:val="0"/>
      <w:divBdr>
        <w:top w:val="none" w:sz="0" w:space="0" w:color="auto"/>
        <w:left w:val="none" w:sz="0" w:space="0" w:color="auto"/>
        <w:bottom w:val="none" w:sz="0" w:space="0" w:color="auto"/>
        <w:right w:val="none" w:sz="0" w:space="0" w:color="auto"/>
      </w:divBdr>
    </w:div>
    <w:div w:id="1345284172">
      <w:bodyDiv w:val="1"/>
      <w:marLeft w:val="0"/>
      <w:marRight w:val="0"/>
      <w:marTop w:val="0"/>
      <w:marBottom w:val="0"/>
      <w:divBdr>
        <w:top w:val="none" w:sz="0" w:space="0" w:color="auto"/>
        <w:left w:val="none" w:sz="0" w:space="0" w:color="auto"/>
        <w:bottom w:val="none" w:sz="0" w:space="0" w:color="auto"/>
        <w:right w:val="none" w:sz="0" w:space="0" w:color="auto"/>
      </w:divBdr>
    </w:div>
    <w:div w:id="1372611252">
      <w:bodyDiv w:val="1"/>
      <w:marLeft w:val="0"/>
      <w:marRight w:val="0"/>
      <w:marTop w:val="0"/>
      <w:marBottom w:val="0"/>
      <w:divBdr>
        <w:top w:val="none" w:sz="0" w:space="0" w:color="auto"/>
        <w:left w:val="none" w:sz="0" w:space="0" w:color="auto"/>
        <w:bottom w:val="none" w:sz="0" w:space="0" w:color="auto"/>
        <w:right w:val="none" w:sz="0" w:space="0" w:color="auto"/>
      </w:divBdr>
    </w:div>
    <w:div w:id="1374576625">
      <w:bodyDiv w:val="1"/>
      <w:marLeft w:val="0"/>
      <w:marRight w:val="0"/>
      <w:marTop w:val="0"/>
      <w:marBottom w:val="0"/>
      <w:divBdr>
        <w:top w:val="none" w:sz="0" w:space="0" w:color="auto"/>
        <w:left w:val="none" w:sz="0" w:space="0" w:color="auto"/>
        <w:bottom w:val="none" w:sz="0" w:space="0" w:color="auto"/>
        <w:right w:val="none" w:sz="0" w:space="0" w:color="auto"/>
      </w:divBdr>
    </w:div>
    <w:div w:id="1396010518">
      <w:bodyDiv w:val="1"/>
      <w:marLeft w:val="0"/>
      <w:marRight w:val="0"/>
      <w:marTop w:val="0"/>
      <w:marBottom w:val="0"/>
      <w:divBdr>
        <w:top w:val="none" w:sz="0" w:space="0" w:color="auto"/>
        <w:left w:val="none" w:sz="0" w:space="0" w:color="auto"/>
        <w:bottom w:val="none" w:sz="0" w:space="0" w:color="auto"/>
        <w:right w:val="none" w:sz="0" w:space="0" w:color="auto"/>
      </w:divBdr>
    </w:div>
    <w:div w:id="1459494465">
      <w:bodyDiv w:val="1"/>
      <w:marLeft w:val="0"/>
      <w:marRight w:val="0"/>
      <w:marTop w:val="0"/>
      <w:marBottom w:val="0"/>
      <w:divBdr>
        <w:top w:val="none" w:sz="0" w:space="0" w:color="auto"/>
        <w:left w:val="none" w:sz="0" w:space="0" w:color="auto"/>
        <w:bottom w:val="none" w:sz="0" w:space="0" w:color="auto"/>
        <w:right w:val="none" w:sz="0" w:space="0" w:color="auto"/>
      </w:divBdr>
      <w:divsChild>
        <w:div w:id="175389783">
          <w:marLeft w:val="446"/>
          <w:marRight w:val="0"/>
          <w:marTop w:val="0"/>
          <w:marBottom w:val="0"/>
          <w:divBdr>
            <w:top w:val="none" w:sz="0" w:space="0" w:color="auto"/>
            <w:left w:val="none" w:sz="0" w:space="0" w:color="auto"/>
            <w:bottom w:val="none" w:sz="0" w:space="0" w:color="auto"/>
            <w:right w:val="none" w:sz="0" w:space="0" w:color="auto"/>
          </w:divBdr>
        </w:div>
        <w:div w:id="312686796">
          <w:marLeft w:val="446"/>
          <w:marRight w:val="0"/>
          <w:marTop w:val="0"/>
          <w:marBottom w:val="0"/>
          <w:divBdr>
            <w:top w:val="none" w:sz="0" w:space="0" w:color="auto"/>
            <w:left w:val="none" w:sz="0" w:space="0" w:color="auto"/>
            <w:bottom w:val="none" w:sz="0" w:space="0" w:color="auto"/>
            <w:right w:val="none" w:sz="0" w:space="0" w:color="auto"/>
          </w:divBdr>
        </w:div>
        <w:div w:id="927806870">
          <w:marLeft w:val="446"/>
          <w:marRight w:val="0"/>
          <w:marTop w:val="0"/>
          <w:marBottom w:val="0"/>
          <w:divBdr>
            <w:top w:val="none" w:sz="0" w:space="0" w:color="auto"/>
            <w:left w:val="none" w:sz="0" w:space="0" w:color="auto"/>
            <w:bottom w:val="none" w:sz="0" w:space="0" w:color="auto"/>
            <w:right w:val="none" w:sz="0" w:space="0" w:color="auto"/>
          </w:divBdr>
        </w:div>
        <w:div w:id="1177234611">
          <w:marLeft w:val="446"/>
          <w:marRight w:val="0"/>
          <w:marTop w:val="0"/>
          <w:marBottom w:val="0"/>
          <w:divBdr>
            <w:top w:val="none" w:sz="0" w:space="0" w:color="auto"/>
            <w:left w:val="none" w:sz="0" w:space="0" w:color="auto"/>
            <w:bottom w:val="none" w:sz="0" w:space="0" w:color="auto"/>
            <w:right w:val="none" w:sz="0" w:space="0" w:color="auto"/>
          </w:divBdr>
        </w:div>
        <w:div w:id="1530484622">
          <w:marLeft w:val="446"/>
          <w:marRight w:val="0"/>
          <w:marTop w:val="0"/>
          <w:marBottom w:val="0"/>
          <w:divBdr>
            <w:top w:val="none" w:sz="0" w:space="0" w:color="auto"/>
            <w:left w:val="none" w:sz="0" w:space="0" w:color="auto"/>
            <w:bottom w:val="none" w:sz="0" w:space="0" w:color="auto"/>
            <w:right w:val="none" w:sz="0" w:space="0" w:color="auto"/>
          </w:divBdr>
        </w:div>
        <w:div w:id="2140027351">
          <w:marLeft w:val="446"/>
          <w:marRight w:val="0"/>
          <w:marTop w:val="0"/>
          <w:marBottom w:val="0"/>
          <w:divBdr>
            <w:top w:val="none" w:sz="0" w:space="0" w:color="auto"/>
            <w:left w:val="none" w:sz="0" w:space="0" w:color="auto"/>
            <w:bottom w:val="none" w:sz="0" w:space="0" w:color="auto"/>
            <w:right w:val="none" w:sz="0" w:space="0" w:color="auto"/>
          </w:divBdr>
        </w:div>
      </w:divsChild>
    </w:div>
    <w:div w:id="1504474626">
      <w:bodyDiv w:val="1"/>
      <w:marLeft w:val="0"/>
      <w:marRight w:val="0"/>
      <w:marTop w:val="0"/>
      <w:marBottom w:val="0"/>
      <w:divBdr>
        <w:top w:val="none" w:sz="0" w:space="0" w:color="auto"/>
        <w:left w:val="none" w:sz="0" w:space="0" w:color="auto"/>
        <w:bottom w:val="none" w:sz="0" w:space="0" w:color="auto"/>
        <w:right w:val="none" w:sz="0" w:space="0" w:color="auto"/>
      </w:divBdr>
    </w:div>
    <w:div w:id="1551529051">
      <w:bodyDiv w:val="1"/>
      <w:marLeft w:val="0"/>
      <w:marRight w:val="0"/>
      <w:marTop w:val="0"/>
      <w:marBottom w:val="0"/>
      <w:divBdr>
        <w:top w:val="none" w:sz="0" w:space="0" w:color="auto"/>
        <w:left w:val="none" w:sz="0" w:space="0" w:color="auto"/>
        <w:bottom w:val="none" w:sz="0" w:space="0" w:color="auto"/>
        <w:right w:val="none" w:sz="0" w:space="0" w:color="auto"/>
      </w:divBdr>
    </w:div>
    <w:div w:id="1574777590">
      <w:bodyDiv w:val="1"/>
      <w:marLeft w:val="0"/>
      <w:marRight w:val="0"/>
      <w:marTop w:val="0"/>
      <w:marBottom w:val="0"/>
      <w:divBdr>
        <w:top w:val="none" w:sz="0" w:space="0" w:color="auto"/>
        <w:left w:val="none" w:sz="0" w:space="0" w:color="auto"/>
        <w:bottom w:val="none" w:sz="0" w:space="0" w:color="auto"/>
        <w:right w:val="none" w:sz="0" w:space="0" w:color="auto"/>
      </w:divBdr>
    </w:div>
    <w:div w:id="1584727529">
      <w:bodyDiv w:val="1"/>
      <w:marLeft w:val="0"/>
      <w:marRight w:val="0"/>
      <w:marTop w:val="0"/>
      <w:marBottom w:val="0"/>
      <w:divBdr>
        <w:top w:val="none" w:sz="0" w:space="0" w:color="auto"/>
        <w:left w:val="none" w:sz="0" w:space="0" w:color="auto"/>
        <w:bottom w:val="none" w:sz="0" w:space="0" w:color="auto"/>
        <w:right w:val="none" w:sz="0" w:space="0" w:color="auto"/>
      </w:divBdr>
    </w:div>
    <w:div w:id="1594122483">
      <w:bodyDiv w:val="1"/>
      <w:marLeft w:val="0"/>
      <w:marRight w:val="0"/>
      <w:marTop w:val="0"/>
      <w:marBottom w:val="0"/>
      <w:divBdr>
        <w:top w:val="none" w:sz="0" w:space="0" w:color="auto"/>
        <w:left w:val="none" w:sz="0" w:space="0" w:color="auto"/>
        <w:bottom w:val="none" w:sz="0" w:space="0" w:color="auto"/>
        <w:right w:val="none" w:sz="0" w:space="0" w:color="auto"/>
      </w:divBdr>
    </w:div>
    <w:div w:id="1626353182">
      <w:bodyDiv w:val="1"/>
      <w:marLeft w:val="0"/>
      <w:marRight w:val="0"/>
      <w:marTop w:val="0"/>
      <w:marBottom w:val="0"/>
      <w:divBdr>
        <w:top w:val="none" w:sz="0" w:space="0" w:color="auto"/>
        <w:left w:val="none" w:sz="0" w:space="0" w:color="auto"/>
        <w:bottom w:val="none" w:sz="0" w:space="0" w:color="auto"/>
        <w:right w:val="none" w:sz="0" w:space="0" w:color="auto"/>
      </w:divBdr>
    </w:div>
    <w:div w:id="1727796447">
      <w:bodyDiv w:val="1"/>
      <w:marLeft w:val="0"/>
      <w:marRight w:val="0"/>
      <w:marTop w:val="0"/>
      <w:marBottom w:val="0"/>
      <w:divBdr>
        <w:top w:val="none" w:sz="0" w:space="0" w:color="auto"/>
        <w:left w:val="none" w:sz="0" w:space="0" w:color="auto"/>
        <w:bottom w:val="none" w:sz="0" w:space="0" w:color="auto"/>
        <w:right w:val="none" w:sz="0" w:space="0" w:color="auto"/>
      </w:divBdr>
    </w:div>
    <w:div w:id="1826775255">
      <w:bodyDiv w:val="1"/>
      <w:marLeft w:val="0"/>
      <w:marRight w:val="0"/>
      <w:marTop w:val="0"/>
      <w:marBottom w:val="0"/>
      <w:divBdr>
        <w:top w:val="none" w:sz="0" w:space="0" w:color="auto"/>
        <w:left w:val="none" w:sz="0" w:space="0" w:color="auto"/>
        <w:bottom w:val="none" w:sz="0" w:space="0" w:color="auto"/>
        <w:right w:val="none" w:sz="0" w:space="0" w:color="auto"/>
      </w:divBdr>
    </w:div>
    <w:div w:id="1842431625">
      <w:bodyDiv w:val="1"/>
      <w:marLeft w:val="0"/>
      <w:marRight w:val="0"/>
      <w:marTop w:val="0"/>
      <w:marBottom w:val="0"/>
      <w:divBdr>
        <w:top w:val="none" w:sz="0" w:space="0" w:color="auto"/>
        <w:left w:val="none" w:sz="0" w:space="0" w:color="auto"/>
        <w:bottom w:val="none" w:sz="0" w:space="0" w:color="auto"/>
        <w:right w:val="none" w:sz="0" w:space="0" w:color="auto"/>
      </w:divBdr>
    </w:div>
    <w:div w:id="1860896527">
      <w:bodyDiv w:val="1"/>
      <w:marLeft w:val="0"/>
      <w:marRight w:val="0"/>
      <w:marTop w:val="0"/>
      <w:marBottom w:val="0"/>
      <w:divBdr>
        <w:top w:val="none" w:sz="0" w:space="0" w:color="auto"/>
        <w:left w:val="none" w:sz="0" w:space="0" w:color="auto"/>
        <w:bottom w:val="none" w:sz="0" w:space="0" w:color="auto"/>
        <w:right w:val="none" w:sz="0" w:space="0" w:color="auto"/>
      </w:divBdr>
    </w:div>
    <w:div w:id="1916472377">
      <w:bodyDiv w:val="1"/>
      <w:marLeft w:val="0"/>
      <w:marRight w:val="0"/>
      <w:marTop w:val="0"/>
      <w:marBottom w:val="0"/>
      <w:divBdr>
        <w:top w:val="none" w:sz="0" w:space="0" w:color="auto"/>
        <w:left w:val="none" w:sz="0" w:space="0" w:color="auto"/>
        <w:bottom w:val="none" w:sz="0" w:space="0" w:color="auto"/>
        <w:right w:val="none" w:sz="0" w:space="0" w:color="auto"/>
      </w:divBdr>
    </w:div>
    <w:div w:id="1975675658">
      <w:bodyDiv w:val="1"/>
      <w:marLeft w:val="0"/>
      <w:marRight w:val="0"/>
      <w:marTop w:val="0"/>
      <w:marBottom w:val="0"/>
      <w:divBdr>
        <w:top w:val="none" w:sz="0" w:space="0" w:color="auto"/>
        <w:left w:val="none" w:sz="0" w:space="0" w:color="auto"/>
        <w:bottom w:val="none" w:sz="0" w:space="0" w:color="auto"/>
        <w:right w:val="none" w:sz="0" w:space="0" w:color="auto"/>
      </w:divBdr>
    </w:div>
    <w:div w:id="2051762746">
      <w:bodyDiv w:val="1"/>
      <w:marLeft w:val="0"/>
      <w:marRight w:val="0"/>
      <w:marTop w:val="0"/>
      <w:marBottom w:val="0"/>
      <w:divBdr>
        <w:top w:val="none" w:sz="0" w:space="0" w:color="auto"/>
        <w:left w:val="none" w:sz="0" w:space="0" w:color="auto"/>
        <w:bottom w:val="none" w:sz="0" w:space="0" w:color="auto"/>
        <w:right w:val="none" w:sz="0" w:space="0" w:color="auto"/>
      </w:divBdr>
      <w:divsChild>
        <w:div w:id="1252206081">
          <w:marLeft w:val="0"/>
          <w:marRight w:val="0"/>
          <w:marTop w:val="0"/>
          <w:marBottom w:val="0"/>
          <w:divBdr>
            <w:top w:val="none" w:sz="0" w:space="0" w:color="auto"/>
            <w:left w:val="none" w:sz="0" w:space="0" w:color="auto"/>
            <w:bottom w:val="none" w:sz="0" w:space="0" w:color="auto"/>
            <w:right w:val="none" w:sz="0" w:space="0" w:color="auto"/>
          </w:divBdr>
          <w:divsChild>
            <w:div w:id="1591232633">
              <w:marLeft w:val="0"/>
              <w:marRight w:val="0"/>
              <w:marTop w:val="0"/>
              <w:marBottom w:val="0"/>
              <w:divBdr>
                <w:top w:val="none" w:sz="0" w:space="0" w:color="auto"/>
                <w:left w:val="none" w:sz="0" w:space="0" w:color="auto"/>
                <w:bottom w:val="none" w:sz="0" w:space="0" w:color="auto"/>
                <w:right w:val="none" w:sz="0" w:space="0" w:color="auto"/>
              </w:divBdr>
              <w:divsChild>
                <w:div w:id="1522665381">
                  <w:marLeft w:val="0"/>
                  <w:marRight w:val="0"/>
                  <w:marTop w:val="0"/>
                  <w:marBottom w:val="0"/>
                  <w:divBdr>
                    <w:top w:val="none" w:sz="0" w:space="0" w:color="auto"/>
                    <w:left w:val="none" w:sz="0" w:space="0" w:color="auto"/>
                    <w:bottom w:val="none" w:sz="0" w:space="0" w:color="auto"/>
                    <w:right w:val="none" w:sz="0" w:space="0" w:color="auto"/>
                  </w:divBdr>
                  <w:divsChild>
                    <w:div w:id="2117672934">
                      <w:marLeft w:val="0"/>
                      <w:marRight w:val="0"/>
                      <w:marTop w:val="0"/>
                      <w:marBottom w:val="0"/>
                      <w:divBdr>
                        <w:top w:val="none" w:sz="0" w:space="0" w:color="auto"/>
                        <w:left w:val="none" w:sz="0" w:space="0" w:color="auto"/>
                        <w:bottom w:val="none" w:sz="0" w:space="0" w:color="auto"/>
                        <w:right w:val="none" w:sz="0" w:space="0" w:color="auto"/>
                      </w:divBdr>
                      <w:divsChild>
                        <w:div w:id="393433817">
                          <w:marLeft w:val="0"/>
                          <w:marRight w:val="0"/>
                          <w:marTop w:val="0"/>
                          <w:marBottom w:val="0"/>
                          <w:divBdr>
                            <w:top w:val="none" w:sz="0" w:space="0" w:color="auto"/>
                            <w:left w:val="none" w:sz="0" w:space="0" w:color="auto"/>
                            <w:bottom w:val="none" w:sz="0" w:space="0" w:color="auto"/>
                            <w:right w:val="none" w:sz="0" w:space="0" w:color="auto"/>
                          </w:divBdr>
                          <w:divsChild>
                            <w:div w:id="36163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microsoft.com/office/2016/09/relationships/commentsIds" Target="commentsIds.xml"/><Relationship Id="rId26" Type="http://schemas.openxmlformats.org/officeDocument/2006/relationships/image" Target="media/image10.emf"/><Relationship Id="rId39" Type="http://schemas.openxmlformats.org/officeDocument/2006/relationships/image" Target="media/image22.jpeg"/><Relationship Id="rId21" Type="http://schemas.openxmlformats.org/officeDocument/2006/relationships/image" Target="media/image5.png"/><Relationship Id="rId34" Type="http://schemas.openxmlformats.org/officeDocument/2006/relationships/image" Target="media/image17.jpeg"/><Relationship Id="rId42" Type="http://schemas.openxmlformats.org/officeDocument/2006/relationships/image" Target="media/image23.png"/><Relationship Id="rId47"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comments" Target="comments.xml"/><Relationship Id="rId29"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8.emf"/><Relationship Id="rId32" Type="http://schemas.openxmlformats.org/officeDocument/2006/relationships/image" Target="media/image15.jpeg"/><Relationship Id="rId37" Type="http://schemas.openxmlformats.org/officeDocument/2006/relationships/image" Target="media/image20.jpeg"/><Relationship Id="rId40" Type="http://schemas.openxmlformats.org/officeDocument/2006/relationships/image" Target="media/image23.jpeg"/><Relationship Id="rId45" Type="http://schemas.microsoft.com/office/2007/relationships/hdphoto" Target="media/hdphoto1.wdp"/><Relationship Id="rId5"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19.jpeg"/><Relationship Id="rId10" Type="http://schemas.openxmlformats.org/officeDocument/2006/relationships/endnotes" Target="endnotes.xml"/><Relationship Id="rId19" Type="http://schemas.microsoft.com/office/2018/08/relationships/commentsExtensible" Target="commentsExtensible.xml"/><Relationship Id="rId31" Type="http://schemas.openxmlformats.org/officeDocument/2006/relationships/image" Target="media/image14.jpeg"/><Relationship Id="rId44" Type="http://schemas.openxmlformats.org/officeDocument/2006/relationships/image" Target="media/image2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30.jpeg"/><Relationship Id="rId35" Type="http://schemas.openxmlformats.org/officeDocument/2006/relationships/image" Target="media/image18.jpeg"/><Relationship Id="rId43" Type="http://schemas.openxmlformats.org/officeDocument/2006/relationships/image" Target="media/image24.png"/><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microsoft.com/office/2011/relationships/commentsExtended" Target="commentsExtended.xml"/><Relationship Id="rId25" Type="http://schemas.openxmlformats.org/officeDocument/2006/relationships/image" Target="media/image9.jpe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fontTable" Target="fontTable.xml"/><Relationship Id="rId20" Type="http://schemas.openxmlformats.org/officeDocument/2006/relationships/image" Target="media/image4.jpeg"/><Relationship Id="rId41" Type="http://schemas.openxmlformats.org/officeDocument/2006/relationships/image" Target="media/image22.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40de77e2-37bb-4c7a-ab4d-547915d99553" xsi:nil="true"/>
    <lcf76f155ced4ddcb4097134ff3c332f xmlns="730269a7-69c5-483f-a552-e74dab880ae2">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ct:contentTypeSchema xmlns:ct="http://schemas.microsoft.com/office/2006/metadata/contentType" xmlns:ma="http://schemas.microsoft.com/office/2006/metadata/properties/metaAttributes" ct:_="" ma:_="" ma:contentTypeName="Documento" ma:contentTypeID="0x010100CFAFEA61DE254B44B363149992BD50B3" ma:contentTypeVersion="15" ma:contentTypeDescription="Crear nuevo documento." ma:contentTypeScope="" ma:versionID="a7687b2abb2e5b2b7cbfea3f4e3fb7e1">
  <xsd:schema xmlns:xsd="http://www.w3.org/2001/XMLSchema" xmlns:xs="http://www.w3.org/2001/XMLSchema" xmlns:p="http://schemas.microsoft.com/office/2006/metadata/properties" xmlns:ns2="730269a7-69c5-483f-a552-e74dab880ae2" xmlns:ns3="40de77e2-37bb-4c7a-ab4d-547915d99553" targetNamespace="http://schemas.microsoft.com/office/2006/metadata/properties" ma:root="true" ma:fieldsID="a66b2b815a291b54a697ebfda97dfbb7" ns2:_="" ns3:_="">
    <xsd:import namespace="730269a7-69c5-483f-a552-e74dab880ae2"/>
    <xsd:import namespace="40de77e2-37bb-4c7a-ab4d-547915d99553"/>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30269a7-69c5-483f-a552-e74dab880ae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Etiquetas de imagen" ma:readOnly="false" ma:fieldId="{5cf76f15-5ced-4ddc-b409-7134ff3c332f}" ma:taxonomyMulti="true" ma:sspId="dbf393ec-c584-4b8d-8e77-20dadb2446ee" ma:termSetId="09814cd3-568e-fe90-9814-8d621ff8fb84" ma:anchorId="fba54fb3-c3e1-fe81-a776-ca4b69148c4d" ma:open="true" ma:isKeyword="false">
      <xsd:complexType>
        <xsd:sequence>
          <xsd:element ref="pc:Terms" minOccurs="0" maxOccurs="1"/>
        </xsd:sequence>
      </xsd:complexType>
    </xsd:element>
    <xsd:element name="MediaServiceDateTaken" ma:index="13"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0de77e2-37bb-4c7a-ab4d-547915d99553"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24e01dc6-12f5-4119-ba22-46abcd2e9c3e}" ma:internalName="TaxCatchAll" ma:showField="CatchAllData" ma:web="40de77e2-37bb-4c7a-ab4d-547915d99553">
      <xsd:complexType>
        <xsd:complexContent>
          <xsd:extension base="dms:MultiChoiceLookup">
            <xsd:sequence>
              <xsd:element name="Value" type="dms:Lookup" maxOccurs="unbounded" minOccurs="0" nillable="true"/>
            </xsd:sequence>
          </xsd:extension>
        </xsd:complexContent>
      </xsd:complexType>
    </xsd:element>
    <xsd:element name="SharedWithUsers" ma:index="19"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1BE3F56-80D6-4AF6-9003-EC5E04D62426}">
  <ds:schemaRefs>
    <ds:schemaRef ds:uri="http://schemas.microsoft.com/office/2006/metadata/properties"/>
    <ds:schemaRef ds:uri="http://schemas.microsoft.com/office/infopath/2007/PartnerControls"/>
    <ds:schemaRef ds:uri="40de77e2-37bb-4c7a-ab4d-547915d99553"/>
    <ds:schemaRef ds:uri="730269a7-69c5-483f-a552-e74dab880ae2"/>
  </ds:schemaRefs>
</ds:datastoreItem>
</file>

<file path=customXml/itemProps2.xml><?xml version="1.0" encoding="utf-8"?>
<ds:datastoreItem xmlns:ds="http://schemas.openxmlformats.org/officeDocument/2006/customXml" ds:itemID="{C0FB0135-1FD1-4D8B-9735-7A7DAC6422FA}">
  <ds:schemaRefs>
    <ds:schemaRef ds:uri="http://schemas.microsoft.com/sharepoint/v3/contenttype/forms"/>
  </ds:schemaRefs>
</ds:datastoreItem>
</file>

<file path=customXml/itemProps3.xml><?xml version="1.0" encoding="utf-8"?>
<ds:datastoreItem xmlns:ds="http://schemas.openxmlformats.org/officeDocument/2006/customXml" ds:itemID="{DA060D15-F503-468D-8A5D-9AE7D5BE5668}">
  <ds:schemaRefs>
    <ds:schemaRef ds:uri="http://schemas.openxmlformats.org/officeDocument/2006/bibliography"/>
  </ds:schemaRefs>
</ds:datastoreItem>
</file>

<file path=customXml/itemProps4.xml><?xml version="1.0" encoding="utf-8"?>
<ds:datastoreItem xmlns:ds="http://schemas.openxmlformats.org/officeDocument/2006/customXml" ds:itemID="{301F5C08-9980-4CF6-AE36-F9D8394528C0}"/>
</file>

<file path=docProps/app.xml><?xml version="1.0" encoding="utf-8"?>
<Properties xmlns="http://schemas.openxmlformats.org/officeDocument/2006/extended-properties" xmlns:vt="http://schemas.openxmlformats.org/officeDocument/2006/docPropsVTypes">
  <Template>Normal</Template>
  <TotalTime>2744</TotalTime>
  <Pages>25</Pages>
  <Words>7279</Words>
  <Characters>40036</Characters>
  <Application>Microsoft Office Word</Application>
  <DocSecurity>0</DocSecurity>
  <Lines>333</Lines>
  <Paragraphs>94</Paragraphs>
  <ScaleCrop>false</ScaleCrop>
  <HeadingPairs>
    <vt:vector size="2" baseType="variant">
      <vt:variant>
        <vt:lpstr>Título</vt:lpstr>
      </vt:variant>
      <vt:variant>
        <vt:i4>1</vt:i4>
      </vt:variant>
    </vt:vector>
  </HeadingPairs>
  <TitlesOfParts>
    <vt:vector size="1" baseType="lpstr">
      <vt:lpstr>Gerencia de Administración y Finanzas</vt:lpstr>
    </vt:vector>
  </TitlesOfParts>
  <Company>Personal</Company>
  <LinksUpToDate>false</LinksUpToDate>
  <CharactersWithSpaces>47221</CharactersWithSpaces>
  <SharedDoc>false</SharedDoc>
  <HLinks>
    <vt:vector size="144" baseType="variant">
      <vt:variant>
        <vt:i4>1310777</vt:i4>
      </vt:variant>
      <vt:variant>
        <vt:i4>140</vt:i4>
      </vt:variant>
      <vt:variant>
        <vt:i4>0</vt:i4>
      </vt:variant>
      <vt:variant>
        <vt:i4>5</vt:i4>
      </vt:variant>
      <vt:variant>
        <vt:lpwstr/>
      </vt:variant>
      <vt:variant>
        <vt:lpwstr>_Toc128391936</vt:lpwstr>
      </vt:variant>
      <vt:variant>
        <vt:i4>1310777</vt:i4>
      </vt:variant>
      <vt:variant>
        <vt:i4>134</vt:i4>
      </vt:variant>
      <vt:variant>
        <vt:i4>0</vt:i4>
      </vt:variant>
      <vt:variant>
        <vt:i4>5</vt:i4>
      </vt:variant>
      <vt:variant>
        <vt:lpwstr/>
      </vt:variant>
      <vt:variant>
        <vt:lpwstr>_Toc128391935</vt:lpwstr>
      </vt:variant>
      <vt:variant>
        <vt:i4>1310777</vt:i4>
      </vt:variant>
      <vt:variant>
        <vt:i4>128</vt:i4>
      </vt:variant>
      <vt:variant>
        <vt:i4>0</vt:i4>
      </vt:variant>
      <vt:variant>
        <vt:i4>5</vt:i4>
      </vt:variant>
      <vt:variant>
        <vt:lpwstr/>
      </vt:variant>
      <vt:variant>
        <vt:lpwstr>_Toc128391934</vt:lpwstr>
      </vt:variant>
      <vt:variant>
        <vt:i4>1310777</vt:i4>
      </vt:variant>
      <vt:variant>
        <vt:i4>122</vt:i4>
      </vt:variant>
      <vt:variant>
        <vt:i4>0</vt:i4>
      </vt:variant>
      <vt:variant>
        <vt:i4>5</vt:i4>
      </vt:variant>
      <vt:variant>
        <vt:lpwstr/>
      </vt:variant>
      <vt:variant>
        <vt:lpwstr>_Toc128391933</vt:lpwstr>
      </vt:variant>
      <vt:variant>
        <vt:i4>1310777</vt:i4>
      </vt:variant>
      <vt:variant>
        <vt:i4>116</vt:i4>
      </vt:variant>
      <vt:variant>
        <vt:i4>0</vt:i4>
      </vt:variant>
      <vt:variant>
        <vt:i4>5</vt:i4>
      </vt:variant>
      <vt:variant>
        <vt:lpwstr/>
      </vt:variant>
      <vt:variant>
        <vt:lpwstr>_Toc128391932</vt:lpwstr>
      </vt:variant>
      <vt:variant>
        <vt:i4>1310777</vt:i4>
      </vt:variant>
      <vt:variant>
        <vt:i4>110</vt:i4>
      </vt:variant>
      <vt:variant>
        <vt:i4>0</vt:i4>
      </vt:variant>
      <vt:variant>
        <vt:i4>5</vt:i4>
      </vt:variant>
      <vt:variant>
        <vt:lpwstr/>
      </vt:variant>
      <vt:variant>
        <vt:lpwstr>_Toc128391931</vt:lpwstr>
      </vt:variant>
      <vt:variant>
        <vt:i4>1310777</vt:i4>
      </vt:variant>
      <vt:variant>
        <vt:i4>104</vt:i4>
      </vt:variant>
      <vt:variant>
        <vt:i4>0</vt:i4>
      </vt:variant>
      <vt:variant>
        <vt:i4>5</vt:i4>
      </vt:variant>
      <vt:variant>
        <vt:lpwstr/>
      </vt:variant>
      <vt:variant>
        <vt:lpwstr>_Toc128391930</vt:lpwstr>
      </vt:variant>
      <vt:variant>
        <vt:i4>1376313</vt:i4>
      </vt:variant>
      <vt:variant>
        <vt:i4>98</vt:i4>
      </vt:variant>
      <vt:variant>
        <vt:i4>0</vt:i4>
      </vt:variant>
      <vt:variant>
        <vt:i4>5</vt:i4>
      </vt:variant>
      <vt:variant>
        <vt:lpwstr/>
      </vt:variant>
      <vt:variant>
        <vt:lpwstr>_Toc128391929</vt:lpwstr>
      </vt:variant>
      <vt:variant>
        <vt:i4>1376313</vt:i4>
      </vt:variant>
      <vt:variant>
        <vt:i4>92</vt:i4>
      </vt:variant>
      <vt:variant>
        <vt:i4>0</vt:i4>
      </vt:variant>
      <vt:variant>
        <vt:i4>5</vt:i4>
      </vt:variant>
      <vt:variant>
        <vt:lpwstr/>
      </vt:variant>
      <vt:variant>
        <vt:lpwstr>_Toc128391928</vt:lpwstr>
      </vt:variant>
      <vt:variant>
        <vt:i4>1376313</vt:i4>
      </vt:variant>
      <vt:variant>
        <vt:i4>86</vt:i4>
      </vt:variant>
      <vt:variant>
        <vt:i4>0</vt:i4>
      </vt:variant>
      <vt:variant>
        <vt:i4>5</vt:i4>
      </vt:variant>
      <vt:variant>
        <vt:lpwstr/>
      </vt:variant>
      <vt:variant>
        <vt:lpwstr>_Toc128391927</vt:lpwstr>
      </vt:variant>
      <vt:variant>
        <vt:i4>1376313</vt:i4>
      </vt:variant>
      <vt:variant>
        <vt:i4>80</vt:i4>
      </vt:variant>
      <vt:variant>
        <vt:i4>0</vt:i4>
      </vt:variant>
      <vt:variant>
        <vt:i4>5</vt:i4>
      </vt:variant>
      <vt:variant>
        <vt:lpwstr/>
      </vt:variant>
      <vt:variant>
        <vt:lpwstr>_Toc128391926</vt:lpwstr>
      </vt:variant>
      <vt:variant>
        <vt:i4>1376313</vt:i4>
      </vt:variant>
      <vt:variant>
        <vt:i4>74</vt:i4>
      </vt:variant>
      <vt:variant>
        <vt:i4>0</vt:i4>
      </vt:variant>
      <vt:variant>
        <vt:i4>5</vt:i4>
      </vt:variant>
      <vt:variant>
        <vt:lpwstr/>
      </vt:variant>
      <vt:variant>
        <vt:lpwstr>_Toc128391925</vt:lpwstr>
      </vt:variant>
      <vt:variant>
        <vt:i4>1376313</vt:i4>
      </vt:variant>
      <vt:variant>
        <vt:i4>68</vt:i4>
      </vt:variant>
      <vt:variant>
        <vt:i4>0</vt:i4>
      </vt:variant>
      <vt:variant>
        <vt:i4>5</vt:i4>
      </vt:variant>
      <vt:variant>
        <vt:lpwstr/>
      </vt:variant>
      <vt:variant>
        <vt:lpwstr>_Toc128391922</vt:lpwstr>
      </vt:variant>
      <vt:variant>
        <vt:i4>1376313</vt:i4>
      </vt:variant>
      <vt:variant>
        <vt:i4>62</vt:i4>
      </vt:variant>
      <vt:variant>
        <vt:i4>0</vt:i4>
      </vt:variant>
      <vt:variant>
        <vt:i4>5</vt:i4>
      </vt:variant>
      <vt:variant>
        <vt:lpwstr/>
      </vt:variant>
      <vt:variant>
        <vt:lpwstr>_Toc128391921</vt:lpwstr>
      </vt:variant>
      <vt:variant>
        <vt:i4>1376313</vt:i4>
      </vt:variant>
      <vt:variant>
        <vt:i4>56</vt:i4>
      </vt:variant>
      <vt:variant>
        <vt:i4>0</vt:i4>
      </vt:variant>
      <vt:variant>
        <vt:i4>5</vt:i4>
      </vt:variant>
      <vt:variant>
        <vt:lpwstr/>
      </vt:variant>
      <vt:variant>
        <vt:lpwstr>_Toc128391920</vt:lpwstr>
      </vt:variant>
      <vt:variant>
        <vt:i4>1441849</vt:i4>
      </vt:variant>
      <vt:variant>
        <vt:i4>50</vt:i4>
      </vt:variant>
      <vt:variant>
        <vt:i4>0</vt:i4>
      </vt:variant>
      <vt:variant>
        <vt:i4>5</vt:i4>
      </vt:variant>
      <vt:variant>
        <vt:lpwstr/>
      </vt:variant>
      <vt:variant>
        <vt:lpwstr>_Toc128391919</vt:lpwstr>
      </vt:variant>
      <vt:variant>
        <vt:i4>1441849</vt:i4>
      </vt:variant>
      <vt:variant>
        <vt:i4>44</vt:i4>
      </vt:variant>
      <vt:variant>
        <vt:i4>0</vt:i4>
      </vt:variant>
      <vt:variant>
        <vt:i4>5</vt:i4>
      </vt:variant>
      <vt:variant>
        <vt:lpwstr/>
      </vt:variant>
      <vt:variant>
        <vt:lpwstr>_Toc128391918</vt:lpwstr>
      </vt:variant>
      <vt:variant>
        <vt:i4>1441849</vt:i4>
      </vt:variant>
      <vt:variant>
        <vt:i4>38</vt:i4>
      </vt:variant>
      <vt:variant>
        <vt:i4>0</vt:i4>
      </vt:variant>
      <vt:variant>
        <vt:i4>5</vt:i4>
      </vt:variant>
      <vt:variant>
        <vt:lpwstr/>
      </vt:variant>
      <vt:variant>
        <vt:lpwstr>_Toc128391917</vt:lpwstr>
      </vt:variant>
      <vt:variant>
        <vt:i4>1441849</vt:i4>
      </vt:variant>
      <vt:variant>
        <vt:i4>32</vt:i4>
      </vt:variant>
      <vt:variant>
        <vt:i4>0</vt:i4>
      </vt:variant>
      <vt:variant>
        <vt:i4>5</vt:i4>
      </vt:variant>
      <vt:variant>
        <vt:lpwstr/>
      </vt:variant>
      <vt:variant>
        <vt:lpwstr>_Toc128391916</vt:lpwstr>
      </vt:variant>
      <vt:variant>
        <vt:i4>1441849</vt:i4>
      </vt:variant>
      <vt:variant>
        <vt:i4>26</vt:i4>
      </vt:variant>
      <vt:variant>
        <vt:i4>0</vt:i4>
      </vt:variant>
      <vt:variant>
        <vt:i4>5</vt:i4>
      </vt:variant>
      <vt:variant>
        <vt:lpwstr/>
      </vt:variant>
      <vt:variant>
        <vt:lpwstr>_Toc128391914</vt:lpwstr>
      </vt:variant>
      <vt:variant>
        <vt:i4>1441849</vt:i4>
      </vt:variant>
      <vt:variant>
        <vt:i4>20</vt:i4>
      </vt:variant>
      <vt:variant>
        <vt:i4>0</vt:i4>
      </vt:variant>
      <vt:variant>
        <vt:i4>5</vt:i4>
      </vt:variant>
      <vt:variant>
        <vt:lpwstr/>
      </vt:variant>
      <vt:variant>
        <vt:lpwstr>_Toc128391913</vt:lpwstr>
      </vt:variant>
      <vt:variant>
        <vt:i4>1441849</vt:i4>
      </vt:variant>
      <vt:variant>
        <vt:i4>14</vt:i4>
      </vt:variant>
      <vt:variant>
        <vt:i4>0</vt:i4>
      </vt:variant>
      <vt:variant>
        <vt:i4>5</vt:i4>
      </vt:variant>
      <vt:variant>
        <vt:lpwstr/>
      </vt:variant>
      <vt:variant>
        <vt:lpwstr>_Toc128391912</vt:lpwstr>
      </vt:variant>
      <vt:variant>
        <vt:i4>1441849</vt:i4>
      </vt:variant>
      <vt:variant>
        <vt:i4>8</vt:i4>
      </vt:variant>
      <vt:variant>
        <vt:i4>0</vt:i4>
      </vt:variant>
      <vt:variant>
        <vt:i4>5</vt:i4>
      </vt:variant>
      <vt:variant>
        <vt:lpwstr/>
      </vt:variant>
      <vt:variant>
        <vt:lpwstr>_Toc128391911</vt:lpwstr>
      </vt:variant>
      <vt:variant>
        <vt:i4>1441849</vt:i4>
      </vt:variant>
      <vt:variant>
        <vt:i4>2</vt:i4>
      </vt:variant>
      <vt:variant>
        <vt:i4>0</vt:i4>
      </vt:variant>
      <vt:variant>
        <vt:i4>5</vt:i4>
      </vt:variant>
      <vt:variant>
        <vt:lpwstr/>
      </vt:variant>
      <vt:variant>
        <vt:lpwstr>_Toc128391910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Gerencia de Administración y Finanzas</dc:title>
  <dc:subject/>
  <dc:creator>Mondino Esteban</dc:creator>
  <cp:keywords/>
  <cp:lastModifiedBy>Joanna Carolina Villanova Briceño</cp:lastModifiedBy>
  <cp:revision>573</cp:revision>
  <cp:lastPrinted>2022-07-13T19:17:00Z</cp:lastPrinted>
  <dcterms:created xsi:type="dcterms:W3CDTF">2023-02-05T13:26:00Z</dcterms:created>
  <dcterms:modified xsi:type="dcterms:W3CDTF">2023-09-01T18:35:00Z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lishingExpirationDate">
    <vt:lpwstr/>
  </property>
  <property fmtid="{D5CDD505-2E9C-101B-9397-08002B2CF9AE}" pid="3" name="PublishingStartDate">
    <vt:lpwstr/>
  </property>
  <property fmtid="{D5CDD505-2E9C-101B-9397-08002B2CF9AE}" pid="4" name="MediaServiceImageTags">
    <vt:lpwstr/>
  </property>
  <property fmtid="{D5CDD505-2E9C-101B-9397-08002B2CF9AE}" pid="5" name="ContentTypeId">
    <vt:lpwstr>0x010100CFAFEA61DE254B44B363149992BD50B3</vt:lpwstr>
  </property>
</Properties>
</file>