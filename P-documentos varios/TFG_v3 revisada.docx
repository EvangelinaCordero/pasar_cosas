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AR"/>
        </w:rPr>
        <w:id w:val="-804854457"/>
        <w:docPartObj>
          <w:docPartGallery w:val="Cover Pages"/>
          <w:docPartUnique/>
        </w:docPartObj>
      </w:sdtPr>
      <w:sdtEndPr/>
      <w:sdtContent>
        <w:p w14:paraId="2294A030" w14:textId="7DCBB0BF" w:rsidR="0036675F" w:rsidRDefault="0049770E" w:rsidP="0036675F">
          <w:pPr>
            <w:rPr>
              <w:lang w:val="es-AR"/>
            </w:rPr>
          </w:pPr>
          <w:r>
            <w:rPr>
              <w:noProof/>
            </w:rPr>
            <mc:AlternateContent>
              <mc:Choice Requires="wpg">
                <w:drawing>
                  <wp:anchor distT="0" distB="0" distL="114300" distR="114300" simplePos="0" relativeHeight="251666432" behindDoc="0" locked="0" layoutInCell="1" allowOverlap="1" wp14:anchorId="4FCB15BA" wp14:editId="0DC5F16E">
                    <wp:simplePos x="0" y="0"/>
                    <wp:positionH relativeFrom="column">
                      <wp:posOffset>-781685</wp:posOffset>
                    </wp:positionH>
                    <wp:positionV relativeFrom="paragraph">
                      <wp:posOffset>-896620</wp:posOffset>
                    </wp:positionV>
                    <wp:extent cx="7289800" cy="1473200"/>
                    <wp:effectExtent l="8890" t="6350" r="6985" b="0"/>
                    <wp:wrapNone/>
                    <wp:docPr id="2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9800" cy="1473200"/>
                              <a:chOff x="220" y="160"/>
                              <a:chExt cx="11480" cy="2320"/>
                            </a:xfrm>
                          </wpg:grpSpPr>
                          <wps:wsp>
                            <wps:cNvPr id="29" name="Rectangle 8"/>
                            <wps:cNvSpPr>
                              <a:spLocks noChangeArrowheads="1"/>
                            </wps:cNvSpPr>
                            <wps:spPr bwMode="auto">
                              <a:xfrm>
                                <a:off x="220" y="160"/>
                                <a:ext cx="11480" cy="2320"/>
                              </a:xfrm>
                              <a:prstGeom prst="rect">
                                <a:avLst/>
                              </a:prstGeom>
                              <a:blipFill dpi="0" rotWithShape="1">
                                <a:blip r:embed="rId8"/>
                                <a:srcRect/>
                                <a:stretch>
                                  <a:fillRect/>
                                </a:stretch>
                              </a:blipFill>
                              <a:ln>
                                <a:noFill/>
                              </a:ln>
                              <a:extLst>
                                <a:ext uri="{91240B29-F687-4F45-9708-019B960494DF}">
                                  <a14:hiddenLine xmlns:a14="http://schemas.microsoft.com/office/drawing/2010/main" w="19050" cap="rnd">
                                    <a:solidFill>
                                      <a:srgbClr val="000000"/>
                                    </a:solidFill>
                                    <a:miter lim="800000"/>
                                    <a:headEnd/>
                                    <a:tailEnd/>
                                  </a14:hiddenLine>
                                </a:ext>
                              </a:extLst>
                            </wps:spPr>
                            <wps:bodyPr rot="0" vert="horz" wrap="square" lIns="91440" tIns="45720" rIns="91440" bIns="45720" anchor="ctr" anchorCtr="0" upright="1">
                              <a:noAutofit/>
                            </wps:bodyPr>
                          </wps:wsp>
                          <wps:wsp>
                            <wps:cNvPr id="30" name="Rectangle 51"/>
                            <wps:cNvSpPr>
                              <a:spLocks/>
                            </wps:cNvSpPr>
                            <wps:spPr bwMode="auto">
                              <a:xfrm>
                                <a:off x="220" y="160"/>
                                <a:ext cx="11480" cy="2156"/>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9050" cap="rnd">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880E0B" id="Group 11" o:spid="_x0000_s1026" style="position:absolute;margin-left:-61.55pt;margin-top:-70.6pt;width:574pt;height:116pt;z-index:251666432" coordorigin="220,160" coordsize="11480,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">
                    <v:rect id="Rectangle 8" o:spid="_x0000_s1027" style="position:absolute;left:220;top:160;width:11480;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" stroked="f" strokeweight="1.5pt">
                      <v:fill r:id="rId9" o:title="" recolor="t" rotate="t" type="frame"/>
                      <v:stroke endcap="round"/>
                    </v:rect>
                    <v:shape id="Rectangle 51" o:spid="_x0000_s1028" style="position:absolute;left:220;top:160;width:11480;height:2156;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" path="m,l7312660,r,1129665l3619500,733425,,1091565,,xe" fillcolor="#90c226 [3204]" stroked="f" strokeweight="1.5pt">
                      <v:stroke endcap="round"/>
                      <v:path arrowok="t" o:connecttype="custom" o:connectlocs="0,0;11484,0;11484,2157;5684,1401;0,2085;0,0" o:connectangles="0,0,0,0,0,0"/>
                    </v:shape>
                  </v:group>
                </w:pict>
              </mc:Fallback>
            </mc:AlternateContent>
          </w:r>
          <w:r w:rsidR="00F33BFD">
            <w:rPr>
              <w:noProof/>
              <w:lang w:val="es-AR"/>
            </w:rPr>
            <w:drawing>
              <wp:anchor distT="0" distB="0" distL="114300" distR="114300" simplePos="0" relativeHeight="251654144" behindDoc="0" locked="0" layoutInCell="1" allowOverlap="1" wp14:anchorId="0AE69969" wp14:editId="37D0B642">
                <wp:simplePos x="0" y="0"/>
                <wp:positionH relativeFrom="column">
                  <wp:posOffset>-784766</wp:posOffset>
                </wp:positionH>
                <wp:positionV relativeFrom="paragraph">
                  <wp:posOffset>-892337</wp:posOffset>
                </wp:positionV>
                <wp:extent cx="7309485" cy="146939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09485" cy="1469390"/>
                        </a:xfrm>
                        <a:prstGeom prst="rect">
                          <a:avLst/>
                        </a:prstGeom>
                        <a:noFill/>
                      </pic:spPr>
                    </pic:pic>
                  </a:graphicData>
                </a:graphic>
              </wp:anchor>
            </w:drawing>
          </w:r>
          <w:r w:rsidR="00285B55">
            <w:rPr>
              <w:noProof/>
              <w:lang w:val="es-AR"/>
            </w:rPr>
            <w:drawing>
              <wp:anchor distT="0" distB="0" distL="114300" distR="114300" simplePos="0" relativeHeight="251649024" behindDoc="0" locked="0" layoutInCell="1" allowOverlap="1" wp14:anchorId="32293AA1" wp14:editId="33762B4A">
                <wp:simplePos x="0" y="0"/>
                <wp:positionH relativeFrom="margin">
                  <wp:posOffset>236395</wp:posOffset>
                </wp:positionH>
                <wp:positionV relativeFrom="paragraph">
                  <wp:posOffset>497624</wp:posOffset>
                </wp:positionV>
                <wp:extent cx="5359400" cy="3444875"/>
                <wp:effectExtent l="0" t="0" r="0" b="3175"/>
                <wp:wrapNone/>
                <wp:docPr id="14" name="Imagen 14"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 Logotip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359400" cy="3444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1" locked="0" layoutInCell="1" allowOverlap="1" wp14:anchorId="530B5894" wp14:editId="74935A3C">
                    <wp:simplePos x="0" y="0"/>
                    <wp:positionH relativeFrom="column">
                      <wp:posOffset>-781685</wp:posOffset>
                    </wp:positionH>
                    <wp:positionV relativeFrom="paragraph">
                      <wp:posOffset>-972820</wp:posOffset>
                    </wp:positionV>
                    <wp:extent cx="7289800" cy="1472565"/>
                    <wp:effectExtent l="0" t="0" r="0" b="0"/>
                    <wp:wrapNone/>
                    <wp:docPr id="2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0" cy="1472565"/>
                            </a:xfrm>
                            <a:prstGeom prst="rect">
                              <a:avLst/>
                            </a:prstGeom>
                            <a:blipFill dpi="0" rotWithShape="1">
                              <a:blip r:embed="rId8"/>
                              <a:srcRect/>
                              <a:stretch>
                                <a:fillRect/>
                              </a:stretch>
                            </a:blipFill>
                            <a:ln>
                              <a:noFill/>
                            </a:ln>
                            <a:extLst>
                              <a:ext uri="{91240B29-F687-4F45-9708-019B960494DF}">
                                <a14:hiddenLine xmlns:a14="http://schemas.microsoft.com/office/drawing/2010/main" w="19050" cap="rnd">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A48F72" id="Rectangle 151" o:spid="_x0000_s1026" style="position:absolute;margin-left:-61.55pt;margin-top:-76.6pt;width:574pt;height:115.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" stroked="f" strokeweight="1.5pt">
                    <v:fill r:id="rId9" o:title="" recolor="t" rotate="t" type="frame"/>
                    <v:stroke endcap="round"/>
                  </v:rect>
                </w:pict>
              </mc:Fallback>
            </mc:AlternateContent>
          </w:r>
        </w:p>
      </w:sdtContent>
    </w:sdt>
    <w:p w14:paraId="3AD204EA" w14:textId="5A9A262F" w:rsidR="0036675F" w:rsidRPr="0036675F" w:rsidRDefault="0036675F" w:rsidP="0036675F">
      <w:pPr>
        <w:rPr>
          <w:lang w:val="es-AR"/>
        </w:rPr>
      </w:pPr>
    </w:p>
    <w:p w14:paraId="261356AE" w14:textId="0993FC5F" w:rsidR="0036675F" w:rsidRPr="0036675F" w:rsidRDefault="0036675F" w:rsidP="0036675F">
      <w:pPr>
        <w:rPr>
          <w:lang w:val="es-AR"/>
        </w:rPr>
      </w:pPr>
    </w:p>
    <w:p w14:paraId="4EF12A9A" w14:textId="204243B9" w:rsidR="0036675F" w:rsidRDefault="0036675F" w:rsidP="0036675F">
      <w:pPr>
        <w:rPr>
          <w:lang w:val="es-AR"/>
        </w:rPr>
      </w:pPr>
    </w:p>
    <w:p w14:paraId="3BD06E48" w14:textId="2B59C073" w:rsidR="00AC68EA" w:rsidRDefault="00AC68EA" w:rsidP="0036675F">
      <w:pPr>
        <w:rPr>
          <w:lang w:val="es-AR"/>
        </w:rPr>
      </w:pPr>
    </w:p>
    <w:p w14:paraId="5CE373CF" w14:textId="289C967B" w:rsidR="00AC68EA" w:rsidRDefault="00AC68EA" w:rsidP="00B16ECE">
      <w:pPr>
        <w:rPr>
          <w:lang w:val="es-AR"/>
        </w:rPr>
      </w:pPr>
    </w:p>
    <w:p w14:paraId="287CF24D" w14:textId="52B985CD" w:rsidR="00AC68EA" w:rsidRDefault="00AC68EA" w:rsidP="0036675F">
      <w:pPr>
        <w:rPr>
          <w:lang w:val="es-AR"/>
        </w:rPr>
      </w:pPr>
    </w:p>
    <w:p w14:paraId="12BAEC1B" w14:textId="77777777" w:rsidR="00A855E1" w:rsidRDefault="00A855E1" w:rsidP="00A855E1">
      <w:pPr>
        <w:pStyle w:val="Default"/>
      </w:pPr>
    </w:p>
    <w:p w14:paraId="66289104" w14:textId="77777777" w:rsidR="00A855E1" w:rsidRDefault="00A855E1" w:rsidP="00A855E1">
      <w:pPr>
        <w:pStyle w:val="Default"/>
        <w:jc w:val="center"/>
        <w:rPr>
          <w:b/>
          <w:bCs/>
          <w:sz w:val="28"/>
          <w:szCs w:val="28"/>
          <w:lang w:val="es-AR"/>
        </w:rPr>
      </w:pPr>
    </w:p>
    <w:p w14:paraId="28008AB9" w14:textId="1EDED89C" w:rsidR="00A855E1" w:rsidRPr="00A855E1" w:rsidRDefault="00A855E1" w:rsidP="00A855E1">
      <w:pPr>
        <w:pStyle w:val="Default"/>
        <w:jc w:val="center"/>
        <w:rPr>
          <w:sz w:val="28"/>
          <w:szCs w:val="28"/>
          <w:lang w:val="es-AR"/>
        </w:rPr>
      </w:pPr>
      <w:r w:rsidRPr="00A855E1">
        <w:rPr>
          <w:b/>
          <w:bCs/>
          <w:sz w:val="28"/>
          <w:szCs w:val="28"/>
          <w:lang w:val="es-AR"/>
        </w:rPr>
        <w:t>Universidad Empresarial Siglo 21</w:t>
      </w:r>
    </w:p>
    <w:p w14:paraId="5737B3F9" w14:textId="77777777" w:rsidR="00A855E1" w:rsidRDefault="00A855E1" w:rsidP="00A855E1">
      <w:pPr>
        <w:pStyle w:val="Ttulo"/>
        <w:spacing w:after="0"/>
        <w:rPr>
          <w:sz w:val="28"/>
          <w:szCs w:val="28"/>
        </w:rPr>
      </w:pPr>
      <w:r w:rsidRPr="00A855E1">
        <w:rPr>
          <w:sz w:val="28"/>
          <w:szCs w:val="28"/>
        </w:rPr>
        <w:t>Maestría en Administración de Negocio -MBA</w:t>
      </w:r>
    </w:p>
    <w:p w14:paraId="34E20BFD" w14:textId="6930A001" w:rsidR="00F11E68" w:rsidDel="00F33BFD" w:rsidRDefault="00F11E68" w:rsidP="00F11E68">
      <w:pPr>
        <w:spacing w:after="0"/>
        <w:jc w:val="center"/>
        <w:rPr>
          <w:del w:id="0" w:author="Griselda C. Cabilla" w:date="2023-05-29T17:28:00Z"/>
          <w:rFonts w:cs="Times New Roman"/>
          <w:b/>
          <w:szCs w:val="24"/>
          <w:lang w:val="es-AR"/>
        </w:rPr>
      </w:pPr>
      <w:del w:id="1" w:author="Griselda C. Cabilla" w:date="2023-05-29T17:28:00Z">
        <w:r w:rsidDel="00F33BFD">
          <w:rPr>
            <w:rFonts w:cs="Times New Roman"/>
            <w:b/>
            <w:szCs w:val="24"/>
            <w:lang w:val="es-AR"/>
          </w:rPr>
          <w:delText xml:space="preserve">Impacto en costos y medio ambiente, </w:delText>
        </w:r>
        <w:r w:rsidR="00B31E99" w:rsidDel="00F33BFD">
          <w:rPr>
            <w:rFonts w:cs="Times New Roman"/>
            <w:b/>
            <w:szCs w:val="24"/>
            <w:lang w:val="es-AR"/>
          </w:rPr>
          <w:delText>por</w:delText>
        </w:r>
        <w:r w:rsidR="003711A3" w:rsidDel="00F33BFD">
          <w:rPr>
            <w:rFonts w:cs="Times New Roman"/>
            <w:b/>
            <w:szCs w:val="24"/>
            <w:lang w:val="es-AR"/>
          </w:rPr>
          <w:delText xml:space="preserve"> la utilización de</w:delText>
        </w:r>
        <w:r w:rsidDel="00F33BFD">
          <w:rPr>
            <w:rFonts w:cs="Times New Roman"/>
            <w:b/>
            <w:szCs w:val="24"/>
            <w:lang w:val="es-AR"/>
          </w:rPr>
          <w:delText xml:space="preserve"> envases retornables para la distribución de químicos en la industria del P&amp;G.</w:delText>
        </w:r>
      </w:del>
    </w:p>
    <w:p w14:paraId="1135329A" w14:textId="5EE6A53B" w:rsidR="006B44AE" w:rsidRDefault="006B44AE" w:rsidP="00F11E68">
      <w:pPr>
        <w:spacing w:after="0"/>
        <w:jc w:val="center"/>
        <w:rPr>
          <w:rFonts w:cs="Times New Roman"/>
          <w:b/>
          <w:szCs w:val="24"/>
          <w:lang w:val="es-AR"/>
        </w:rPr>
      </w:pPr>
      <w:r>
        <w:rPr>
          <w:rFonts w:cs="Times New Roman"/>
          <w:b/>
          <w:szCs w:val="24"/>
          <w:lang w:val="es-AR"/>
        </w:rPr>
        <w:t>Utilización de envases retornables para la distribución de químicos en la industria del P&amp;G. Impacto en costos y medio ambiente.</w:t>
      </w:r>
    </w:p>
    <w:p w14:paraId="59ED356C" w14:textId="1769C497" w:rsidR="00A855E1" w:rsidRDefault="0057070A" w:rsidP="00A855E1">
      <w:pPr>
        <w:spacing w:after="0" w:line="240" w:lineRule="auto"/>
        <w:jc w:val="right"/>
        <w:rPr>
          <w:rFonts w:cs="Times New Roman"/>
          <w:b/>
          <w:szCs w:val="24"/>
          <w:lang w:val="es-AR"/>
        </w:rPr>
      </w:pPr>
      <w:r>
        <w:rPr>
          <w:rFonts w:cs="Times New Roman"/>
          <w:b/>
          <w:szCs w:val="24"/>
          <w:lang w:val="es-AR"/>
        </w:rPr>
        <w:t>Alumna</w:t>
      </w:r>
      <w:r w:rsidR="00A855E1">
        <w:rPr>
          <w:rFonts w:cs="Times New Roman"/>
          <w:b/>
          <w:szCs w:val="24"/>
          <w:lang w:val="es-AR"/>
        </w:rPr>
        <w:t xml:space="preserve">: Dr. </w:t>
      </w:r>
      <w:r w:rsidR="004B5021">
        <w:rPr>
          <w:rFonts w:cs="Times New Roman"/>
          <w:b/>
          <w:szCs w:val="24"/>
          <w:lang w:val="es-AR"/>
        </w:rPr>
        <w:t>Griselda</w:t>
      </w:r>
      <w:r w:rsidR="00A855E1">
        <w:rPr>
          <w:rFonts w:cs="Times New Roman"/>
          <w:b/>
          <w:szCs w:val="24"/>
          <w:lang w:val="es-AR"/>
        </w:rPr>
        <w:t xml:space="preserve"> Cinthya</w:t>
      </w:r>
      <w:r w:rsidR="004B5021">
        <w:rPr>
          <w:rFonts w:cs="Times New Roman"/>
          <w:b/>
          <w:szCs w:val="24"/>
          <w:lang w:val="es-AR"/>
        </w:rPr>
        <w:t xml:space="preserve"> Cabilla</w:t>
      </w:r>
    </w:p>
    <w:p w14:paraId="19E72343" w14:textId="77777777" w:rsidR="00B31E99" w:rsidRDefault="00B31E99" w:rsidP="00B31E99">
      <w:pPr>
        <w:spacing w:after="0" w:line="240" w:lineRule="auto"/>
        <w:jc w:val="right"/>
        <w:rPr>
          <w:rFonts w:cs="Times New Roman"/>
          <w:b/>
          <w:szCs w:val="24"/>
          <w:lang w:val="es-AR"/>
        </w:rPr>
      </w:pPr>
      <w:r>
        <w:rPr>
          <w:rFonts w:cs="Times New Roman"/>
          <w:b/>
          <w:szCs w:val="24"/>
          <w:lang w:val="es-AR"/>
        </w:rPr>
        <w:t>Directora de Tesis: Mg. Evangelina N. Cordero</w:t>
      </w:r>
    </w:p>
    <w:p w14:paraId="1D48B084" w14:textId="7F124381" w:rsidR="00A855E1" w:rsidRDefault="00F86005" w:rsidP="00A855E1">
      <w:pPr>
        <w:spacing w:after="0" w:line="240" w:lineRule="auto"/>
        <w:jc w:val="right"/>
        <w:rPr>
          <w:rFonts w:cs="Times New Roman"/>
          <w:b/>
          <w:szCs w:val="24"/>
          <w:lang w:val="es-AR"/>
        </w:rPr>
      </w:pPr>
      <w:r>
        <w:rPr>
          <w:rFonts w:cs="Times New Roman"/>
          <w:b/>
          <w:szCs w:val="24"/>
          <w:lang w:val="es-AR"/>
        </w:rPr>
        <w:t>Codirectora</w:t>
      </w:r>
      <w:r w:rsidR="00A855E1">
        <w:rPr>
          <w:rFonts w:cs="Times New Roman"/>
          <w:b/>
          <w:szCs w:val="24"/>
          <w:lang w:val="es-AR"/>
        </w:rPr>
        <w:t xml:space="preserve"> de Tesis: Mg Eliana Armayor </w:t>
      </w:r>
    </w:p>
    <w:p w14:paraId="18B213BB" w14:textId="77777777" w:rsidR="002C76AF" w:rsidRDefault="002C76AF" w:rsidP="000B7289">
      <w:pPr>
        <w:spacing w:after="0"/>
        <w:jc w:val="center"/>
        <w:rPr>
          <w:rFonts w:cs="Times New Roman"/>
          <w:b/>
          <w:szCs w:val="24"/>
          <w:lang w:val="es-AR"/>
        </w:rPr>
      </w:pPr>
    </w:p>
    <w:p w14:paraId="04E110D1" w14:textId="6D38E5AA" w:rsidR="000B7289" w:rsidRDefault="00F71857" w:rsidP="002C76AF">
      <w:pPr>
        <w:spacing w:before="0" w:after="0" w:line="360" w:lineRule="auto"/>
        <w:jc w:val="center"/>
        <w:rPr>
          <w:rFonts w:cs="Times New Roman"/>
          <w:b/>
          <w:szCs w:val="24"/>
          <w:lang w:val="es-AR"/>
        </w:rPr>
      </w:pPr>
      <w:r>
        <w:rPr>
          <w:rFonts w:cs="Times New Roman"/>
          <w:b/>
          <w:szCs w:val="24"/>
          <w:lang w:val="es-AR"/>
        </w:rPr>
        <w:t>Junio, 2023</w:t>
      </w:r>
    </w:p>
    <w:p w14:paraId="6FAA61FE" w14:textId="0A38E0F5" w:rsidR="00A855E1" w:rsidRDefault="00A855E1">
      <w:pPr>
        <w:spacing w:before="0" w:after="160" w:line="259" w:lineRule="auto"/>
        <w:ind w:firstLine="0"/>
        <w:rPr>
          <w:rFonts w:cs="Times New Roman"/>
          <w:b/>
          <w:szCs w:val="24"/>
          <w:lang w:val="es-AR"/>
        </w:rPr>
      </w:pPr>
      <w:r>
        <w:rPr>
          <w:rFonts w:cs="Times New Roman"/>
          <w:b/>
          <w:szCs w:val="24"/>
          <w:lang w:val="es-AR"/>
        </w:rPr>
        <w:br w:type="page"/>
      </w:r>
      <w:r>
        <w:rPr>
          <w:rFonts w:cs="Times New Roman"/>
          <w:b/>
          <w:szCs w:val="24"/>
          <w:lang w:val="es-AR"/>
        </w:rPr>
        <w:lastRenderedPageBreak/>
        <w:t>AGRADECIMIENTOS</w:t>
      </w:r>
    </w:p>
    <w:p w14:paraId="62A0E078" w14:textId="77777777" w:rsidR="00CB7420" w:rsidRDefault="00CB7420">
      <w:pPr>
        <w:spacing w:before="0" w:after="160" w:line="259" w:lineRule="auto"/>
        <w:ind w:firstLine="0"/>
        <w:rPr>
          <w:rFonts w:cs="Times New Roman"/>
          <w:b/>
          <w:szCs w:val="24"/>
          <w:lang w:val="es-AR"/>
        </w:rPr>
      </w:pPr>
    </w:p>
    <w:p w14:paraId="3338CF8A" w14:textId="50D03DE6" w:rsidR="00A855E1" w:rsidRDefault="00A855E1">
      <w:pPr>
        <w:spacing w:before="0" w:after="160" w:line="259" w:lineRule="auto"/>
        <w:ind w:firstLine="0"/>
        <w:rPr>
          <w:rFonts w:cs="Times New Roman"/>
          <w:b/>
          <w:szCs w:val="24"/>
          <w:lang w:val="es-AR"/>
        </w:rPr>
      </w:pPr>
      <w:r>
        <w:rPr>
          <w:rFonts w:cs="Times New Roman"/>
          <w:b/>
          <w:szCs w:val="24"/>
          <w:lang w:val="es-AR"/>
        </w:rPr>
        <w:br w:type="page"/>
      </w:r>
    </w:p>
    <w:p w14:paraId="089002E0" w14:textId="78956A22" w:rsidR="00A855E1" w:rsidRDefault="00A855E1">
      <w:pPr>
        <w:spacing w:before="0" w:after="160" w:line="259" w:lineRule="auto"/>
        <w:ind w:firstLine="0"/>
        <w:rPr>
          <w:rFonts w:cs="Times New Roman"/>
          <w:b/>
          <w:szCs w:val="24"/>
          <w:lang w:val="es-AR"/>
        </w:rPr>
      </w:pPr>
      <w:r>
        <w:rPr>
          <w:rFonts w:cs="Times New Roman"/>
          <w:b/>
          <w:szCs w:val="24"/>
          <w:lang w:val="es-AR"/>
        </w:rPr>
        <w:lastRenderedPageBreak/>
        <w:t>RESUMEN</w:t>
      </w:r>
    </w:p>
    <w:p w14:paraId="5B5F1472" w14:textId="77777777" w:rsidR="0057070A" w:rsidRDefault="0057070A" w:rsidP="00126DA5">
      <w:pPr>
        <w:rPr>
          <w:lang w:val="es-AR"/>
        </w:rPr>
      </w:pPr>
    </w:p>
    <w:p w14:paraId="3ADC6991" w14:textId="72B9A839" w:rsidR="003711A3" w:rsidRDefault="003711A3" w:rsidP="00126DA5">
      <w:pPr>
        <w:rPr>
          <w:lang w:val="es-AR"/>
        </w:rPr>
      </w:pPr>
      <w:r>
        <w:rPr>
          <w:lang w:val="es-AR"/>
        </w:rPr>
        <w:t>En el</w:t>
      </w:r>
      <w:r w:rsidRPr="005D79BC">
        <w:rPr>
          <w:lang w:val="es-AR"/>
        </w:rPr>
        <w:t xml:space="preserve"> </w:t>
      </w:r>
      <w:r w:rsidR="005D79BC" w:rsidRPr="005D79BC">
        <w:rPr>
          <w:lang w:val="es-AR"/>
        </w:rPr>
        <w:t>presente estudio</w:t>
      </w:r>
      <w:r>
        <w:rPr>
          <w:lang w:val="es-AR"/>
        </w:rPr>
        <w:t xml:space="preserve"> se analizó el impacto en los costos y en el medio ambiente </w:t>
      </w:r>
      <w:r w:rsidR="00AC63E8">
        <w:rPr>
          <w:lang w:val="es-AR"/>
        </w:rPr>
        <w:t>a partir de la implementación del</w:t>
      </w:r>
      <w:r>
        <w:rPr>
          <w:lang w:val="es-AR"/>
        </w:rPr>
        <w:t xml:space="preserve"> manejo sostenible de empaques retornables</w:t>
      </w:r>
      <w:r w:rsidR="005D79BC" w:rsidRPr="005D79BC">
        <w:rPr>
          <w:lang w:val="es-AR"/>
        </w:rPr>
        <w:t xml:space="preserve"> </w:t>
      </w:r>
      <w:r w:rsidR="00AE7231">
        <w:rPr>
          <w:lang w:val="es-AR"/>
        </w:rPr>
        <w:t xml:space="preserve">para </w:t>
      </w:r>
      <w:r>
        <w:rPr>
          <w:lang w:val="es-AR"/>
        </w:rPr>
        <w:t xml:space="preserve">la distribución de </w:t>
      </w:r>
      <w:r w:rsidR="00AE7231">
        <w:rPr>
          <w:lang w:val="es-AR"/>
        </w:rPr>
        <w:t>productos químicos líquidos</w:t>
      </w:r>
      <w:r>
        <w:rPr>
          <w:lang w:val="es-AR"/>
        </w:rPr>
        <w:t>.</w:t>
      </w:r>
    </w:p>
    <w:p w14:paraId="24B08588" w14:textId="5C026D70" w:rsidR="008F46F5" w:rsidRDefault="003711A3" w:rsidP="00126DA5">
      <w:pPr>
        <w:rPr>
          <w:lang w:val="es-AR"/>
        </w:rPr>
      </w:pPr>
      <w:r>
        <w:rPr>
          <w:lang w:val="es-AR"/>
        </w:rPr>
        <w:t xml:space="preserve">Tomando como punto de partida </w:t>
      </w:r>
      <w:r w:rsidR="00126DA5" w:rsidRPr="00126DA5">
        <w:rPr>
          <w:lang w:val="es-AR"/>
        </w:rPr>
        <w:t xml:space="preserve">la infraestructura de tanques </w:t>
      </w:r>
      <w:r>
        <w:rPr>
          <w:lang w:val="es-AR"/>
        </w:rPr>
        <w:t>construidos</w:t>
      </w:r>
      <w:r w:rsidR="00126DA5" w:rsidRPr="00126DA5">
        <w:rPr>
          <w:lang w:val="es-AR"/>
        </w:rPr>
        <w:t xml:space="preserve"> en la Base de Brenntag </w:t>
      </w:r>
      <w:r w:rsidR="008F46F5">
        <w:rPr>
          <w:lang w:val="es-AR"/>
        </w:rPr>
        <w:t>sita en</w:t>
      </w:r>
      <w:r w:rsidR="00126DA5" w:rsidRPr="00126DA5">
        <w:rPr>
          <w:lang w:val="es-AR"/>
        </w:rPr>
        <w:t xml:space="preserve"> Añelo, provincia de Neuquén, </w:t>
      </w:r>
      <w:r>
        <w:rPr>
          <w:lang w:val="es-AR"/>
        </w:rPr>
        <w:t xml:space="preserve">se buscó </w:t>
      </w:r>
      <w:r w:rsidR="00126DA5" w:rsidRPr="00126DA5">
        <w:rPr>
          <w:lang w:val="es-AR"/>
        </w:rPr>
        <w:t>favorecer la distribución granel de productos, la reutilización de Maxibidones</w:t>
      </w:r>
      <w:r w:rsidR="00F71857">
        <w:rPr>
          <w:rStyle w:val="Refdenotaalpie"/>
          <w:lang w:val="es-AR"/>
        </w:rPr>
        <w:footnoteReference w:id="1"/>
      </w:r>
      <w:r w:rsidR="00126DA5" w:rsidRPr="00126DA5">
        <w:rPr>
          <w:lang w:val="es-AR"/>
        </w:rPr>
        <w:t xml:space="preserve"> y Tambores y el ingreso al mercado de envases especializados, conductivos y retornables</w:t>
      </w:r>
      <w:r w:rsidR="008F46F5">
        <w:rPr>
          <w:lang w:val="es-AR"/>
        </w:rPr>
        <w:t>.</w:t>
      </w:r>
    </w:p>
    <w:p w14:paraId="17159324" w14:textId="7637ED5A" w:rsidR="00A855E1" w:rsidRDefault="00AF5871" w:rsidP="005D79BC">
      <w:pPr>
        <w:rPr>
          <w:lang w:val="es-AR"/>
        </w:rPr>
      </w:pPr>
      <w:r>
        <w:rPr>
          <w:lang w:val="es-AR"/>
        </w:rPr>
        <w:t>Se</w:t>
      </w:r>
      <w:r w:rsidR="008F46F5">
        <w:rPr>
          <w:lang w:val="es-AR"/>
        </w:rPr>
        <w:t xml:space="preserve"> </w:t>
      </w:r>
      <w:r w:rsidR="003711A3">
        <w:rPr>
          <w:lang w:val="es-AR"/>
        </w:rPr>
        <w:t>identificó</w:t>
      </w:r>
      <w:r w:rsidR="005D79BC" w:rsidRPr="005D79BC">
        <w:rPr>
          <w:lang w:val="es-AR"/>
        </w:rPr>
        <w:t xml:space="preserve"> los factores asociados a las barreras</w:t>
      </w:r>
      <w:r w:rsidR="00126DA5">
        <w:rPr>
          <w:lang w:val="es-AR"/>
        </w:rPr>
        <w:t xml:space="preserve"> económicas y las</w:t>
      </w:r>
      <w:r w:rsidR="005D79BC" w:rsidRPr="005D79BC">
        <w:rPr>
          <w:lang w:val="es-AR"/>
        </w:rPr>
        <w:t xml:space="preserve"> propias del sistema</w:t>
      </w:r>
      <w:r w:rsidR="0057070A">
        <w:rPr>
          <w:lang w:val="es-AR"/>
        </w:rPr>
        <w:t>, como así también</w:t>
      </w:r>
      <w:r w:rsidR="005D79BC" w:rsidRPr="005D79BC">
        <w:rPr>
          <w:lang w:val="es-AR"/>
        </w:rPr>
        <w:t xml:space="preserve"> la resistencia de la inclusión de nuevas </w:t>
      </w:r>
      <w:r w:rsidR="00126DA5">
        <w:rPr>
          <w:lang w:val="es-AR"/>
        </w:rPr>
        <w:t>metodolog</w:t>
      </w:r>
      <w:r w:rsidR="005D79BC" w:rsidRPr="005D79BC">
        <w:rPr>
          <w:lang w:val="es-AR"/>
        </w:rPr>
        <w:t>ías</w:t>
      </w:r>
      <w:r w:rsidR="00E41570">
        <w:rPr>
          <w:lang w:val="es-AR"/>
        </w:rPr>
        <w:t xml:space="preserve"> de distribución, las </w:t>
      </w:r>
      <w:r w:rsidR="005D79BC" w:rsidRPr="005D79BC">
        <w:rPr>
          <w:lang w:val="es-AR"/>
        </w:rPr>
        <w:t xml:space="preserve">que </w:t>
      </w:r>
      <w:r w:rsidR="003711A3">
        <w:rPr>
          <w:lang w:val="es-AR"/>
        </w:rPr>
        <w:t xml:space="preserve">pudieron </w:t>
      </w:r>
      <w:r w:rsidR="005D79BC" w:rsidRPr="005D79BC">
        <w:rPr>
          <w:lang w:val="es-AR"/>
        </w:rPr>
        <w:t xml:space="preserve">determinar el éxito o el fracaso de la implementación de </w:t>
      </w:r>
      <w:r w:rsidR="003711A3">
        <w:rPr>
          <w:lang w:val="es-AR"/>
        </w:rPr>
        <w:t>esta innovación</w:t>
      </w:r>
      <w:r w:rsidR="00126DA5">
        <w:rPr>
          <w:lang w:val="es-AR"/>
        </w:rPr>
        <w:t>.</w:t>
      </w:r>
    </w:p>
    <w:p w14:paraId="0FF955E4" w14:textId="38C122DE" w:rsidR="00126DA5" w:rsidRPr="00126DA5" w:rsidRDefault="00126DA5" w:rsidP="00126DA5">
      <w:pPr>
        <w:rPr>
          <w:lang w:val="es-AR"/>
        </w:rPr>
      </w:pPr>
      <w:r>
        <w:rPr>
          <w:lang w:val="es-AR"/>
        </w:rPr>
        <w:t xml:space="preserve">Asimismo, </w:t>
      </w:r>
      <w:r w:rsidR="00B74646">
        <w:rPr>
          <w:lang w:val="es-AR"/>
        </w:rPr>
        <w:t>el</w:t>
      </w:r>
      <w:r w:rsidRPr="00126DA5">
        <w:rPr>
          <w:lang w:val="es-AR"/>
        </w:rPr>
        <w:t xml:space="preserve"> valor agregado de </w:t>
      </w:r>
      <w:r w:rsidR="008F46F5">
        <w:rPr>
          <w:lang w:val="es-AR"/>
        </w:rPr>
        <w:t>la</w:t>
      </w:r>
      <w:r w:rsidRPr="00126DA5">
        <w:rPr>
          <w:lang w:val="es-AR"/>
        </w:rPr>
        <w:t xml:space="preserve"> propuesta resulta ser que</w:t>
      </w:r>
      <w:r w:rsidR="00544E6D">
        <w:rPr>
          <w:lang w:val="es-AR"/>
        </w:rPr>
        <w:t xml:space="preserve"> </w:t>
      </w:r>
      <w:r w:rsidRPr="00126DA5">
        <w:rPr>
          <w:lang w:val="es-AR"/>
        </w:rPr>
        <w:t xml:space="preserve">se </w:t>
      </w:r>
      <w:r w:rsidR="000A582A">
        <w:rPr>
          <w:lang w:val="es-AR"/>
        </w:rPr>
        <w:t>ve convertida</w:t>
      </w:r>
      <w:r w:rsidR="000A582A" w:rsidRPr="00126DA5">
        <w:rPr>
          <w:lang w:val="es-AR"/>
        </w:rPr>
        <w:t xml:space="preserve"> </w:t>
      </w:r>
      <w:r w:rsidRPr="00126DA5">
        <w:rPr>
          <w:lang w:val="es-AR"/>
        </w:rPr>
        <w:t xml:space="preserve">en una estrategia que apunta a la reducción de la utilización de recursos no renovables, </w:t>
      </w:r>
      <w:r w:rsidR="00544E6D">
        <w:rPr>
          <w:lang w:val="es-AR"/>
        </w:rPr>
        <w:t>aportando de este modo</w:t>
      </w:r>
      <w:r w:rsidRPr="00126DA5">
        <w:rPr>
          <w:lang w:val="es-AR"/>
        </w:rPr>
        <w:t xml:space="preserve"> mejoras reales en la calidad de la vida humana y al mismo tiempo conserv</w:t>
      </w:r>
      <w:r w:rsidR="00544E6D">
        <w:rPr>
          <w:lang w:val="es-AR"/>
        </w:rPr>
        <w:t>ando</w:t>
      </w:r>
      <w:r w:rsidRPr="00126DA5">
        <w:rPr>
          <w:lang w:val="es-AR"/>
        </w:rPr>
        <w:t xml:space="preserve"> la vitalidad y diversidad de la Tierra.</w:t>
      </w:r>
    </w:p>
    <w:p w14:paraId="599CC930" w14:textId="68CE0BAD" w:rsidR="00A855E1" w:rsidRDefault="00A855E1" w:rsidP="00B11CD9">
      <w:pPr>
        <w:rPr>
          <w:rFonts w:cs="Times New Roman"/>
          <w:b/>
          <w:szCs w:val="24"/>
          <w:lang w:val="es-AR"/>
        </w:rPr>
      </w:pPr>
      <w:r>
        <w:rPr>
          <w:rFonts w:cs="Times New Roman"/>
          <w:b/>
          <w:szCs w:val="24"/>
          <w:lang w:val="es-AR"/>
        </w:rPr>
        <w:br w:type="page"/>
      </w:r>
    </w:p>
    <w:p w14:paraId="4B771A86" w14:textId="451EEA2E" w:rsidR="00CD4279" w:rsidRDefault="00A855E1" w:rsidP="00CD4279">
      <w:pPr>
        <w:spacing w:line="360" w:lineRule="auto"/>
        <w:contextualSpacing/>
        <w:jc w:val="center"/>
        <w:rPr>
          <w:rFonts w:cs="Times New Roman"/>
          <w:b/>
          <w:szCs w:val="24"/>
          <w:lang w:val="es-419"/>
        </w:rPr>
      </w:pPr>
      <w:r>
        <w:rPr>
          <w:rFonts w:cs="Times New Roman"/>
          <w:b/>
          <w:szCs w:val="24"/>
          <w:lang w:val="es-419"/>
        </w:rPr>
        <w:lastRenderedPageBreak/>
        <w:t>CONTENIDOS</w:t>
      </w:r>
    </w:p>
    <w:p w14:paraId="013F245C" w14:textId="4DBA94CB" w:rsidR="00345037" w:rsidRDefault="006B7A9F">
      <w:pPr>
        <w:pStyle w:val="TDC1"/>
        <w:rPr>
          <w:rFonts w:asciiTheme="minorHAnsi" w:eastAsiaTheme="minorEastAsia" w:hAnsiTheme="minorHAnsi" w:cstheme="minorBidi"/>
          <w:b w:val="0"/>
          <w:bCs w:val="0"/>
          <w:caps w:val="0"/>
          <w:sz w:val="22"/>
          <w:szCs w:val="22"/>
          <w:lang w:eastAsia="es-AR"/>
        </w:rPr>
      </w:pPr>
      <w:r w:rsidRPr="006B7A9F">
        <w:rPr>
          <w:lang w:val="es-419"/>
        </w:rPr>
        <w:fldChar w:fldCharType="begin"/>
      </w:r>
      <w:r w:rsidRPr="006B7A9F">
        <w:rPr>
          <w:lang w:val="es-419"/>
        </w:rPr>
        <w:instrText xml:space="preserve"> TOC \o "1-3" \h \z \u </w:instrText>
      </w:r>
      <w:r w:rsidRPr="006B7A9F">
        <w:rPr>
          <w:lang w:val="es-419"/>
        </w:rPr>
        <w:fldChar w:fldCharType="separate"/>
      </w:r>
      <w:hyperlink w:anchor="_Toc133127584" w:history="1">
        <w:r w:rsidR="00345037" w:rsidRPr="00E20EFD">
          <w:rPr>
            <w:rStyle w:val="Hipervnculo"/>
          </w:rPr>
          <w:t>1</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Introducción – Estado del Arte</w:t>
        </w:r>
        <w:r w:rsidR="00345037">
          <w:rPr>
            <w:webHidden/>
          </w:rPr>
          <w:tab/>
        </w:r>
        <w:r w:rsidR="00345037">
          <w:rPr>
            <w:webHidden/>
          </w:rPr>
          <w:fldChar w:fldCharType="begin"/>
        </w:r>
        <w:r w:rsidR="00345037">
          <w:rPr>
            <w:webHidden/>
          </w:rPr>
          <w:instrText xml:space="preserve"> PAGEREF _Toc133127584 \h </w:instrText>
        </w:r>
        <w:r w:rsidR="00345037">
          <w:rPr>
            <w:webHidden/>
          </w:rPr>
        </w:r>
        <w:r w:rsidR="00345037">
          <w:rPr>
            <w:webHidden/>
          </w:rPr>
          <w:fldChar w:fldCharType="separate"/>
        </w:r>
        <w:r w:rsidR="008D2630">
          <w:rPr>
            <w:webHidden/>
          </w:rPr>
          <w:t>5</w:t>
        </w:r>
        <w:r w:rsidR="00345037">
          <w:rPr>
            <w:webHidden/>
          </w:rPr>
          <w:fldChar w:fldCharType="end"/>
        </w:r>
      </w:hyperlink>
    </w:p>
    <w:p w14:paraId="6E628C66" w14:textId="5BC667B2" w:rsidR="00345037" w:rsidRDefault="0049770E">
      <w:pPr>
        <w:pStyle w:val="TDC1"/>
        <w:rPr>
          <w:rFonts w:asciiTheme="minorHAnsi" w:eastAsiaTheme="minorEastAsia" w:hAnsiTheme="minorHAnsi" w:cstheme="minorBidi"/>
          <w:b w:val="0"/>
          <w:bCs w:val="0"/>
          <w:caps w:val="0"/>
          <w:sz w:val="22"/>
          <w:szCs w:val="22"/>
          <w:lang w:eastAsia="es-AR"/>
        </w:rPr>
      </w:pPr>
      <w:hyperlink w:anchor="_Toc133127585" w:history="1">
        <w:r w:rsidR="00345037" w:rsidRPr="00E20EFD">
          <w:rPr>
            <w:rStyle w:val="Hipervnculo"/>
          </w:rPr>
          <w:t>2</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Planteamiento y Formulación del Problema</w:t>
        </w:r>
        <w:r w:rsidR="00345037">
          <w:rPr>
            <w:webHidden/>
          </w:rPr>
          <w:tab/>
        </w:r>
        <w:r w:rsidR="00345037">
          <w:rPr>
            <w:webHidden/>
          </w:rPr>
          <w:fldChar w:fldCharType="begin"/>
        </w:r>
        <w:r w:rsidR="00345037">
          <w:rPr>
            <w:webHidden/>
          </w:rPr>
          <w:instrText xml:space="preserve"> PAGEREF _Toc133127585 \h </w:instrText>
        </w:r>
        <w:r w:rsidR="00345037">
          <w:rPr>
            <w:webHidden/>
          </w:rPr>
        </w:r>
        <w:r w:rsidR="00345037">
          <w:rPr>
            <w:webHidden/>
          </w:rPr>
          <w:fldChar w:fldCharType="separate"/>
        </w:r>
        <w:r w:rsidR="008D2630">
          <w:rPr>
            <w:webHidden/>
          </w:rPr>
          <w:t>14</w:t>
        </w:r>
        <w:r w:rsidR="00345037">
          <w:rPr>
            <w:webHidden/>
          </w:rPr>
          <w:fldChar w:fldCharType="end"/>
        </w:r>
      </w:hyperlink>
    </w:p>
    <w:p w14:paraId="55B120FC" w14:textId="1AD9C819" w:rsidR="00345037" w:rsidRDefault="0049770E">
      <w:pPr>
        <w:pStyle w:val="TDC1"/>
        <w:rPr>
          <w:rFonts w:asciiTheme="minorHAnsi" w:eastAsiaTheme="minorEastAsia" w:hAnsiTheme="minorHAnsi" w:cstheme="minorBidi"/>
          <w:b w:val="0"/>
          <w:bCs w:val="0"/>
          <w:caps w:val="0"/>
          <w:sz w:val="22"/>
          <w:szCs w:val="22"/>
          <w:lang w:eastAsia="es-AR"/>
        </w:rPr>
      </w:pPr>
      <w:hyperlink w:anchor="_Toc133127586" w:history="1">
        <w:r w:rsidR="00345037" w:rsidRPr="00E20EFD">
          <w:rPr>
            <w:rStyle w:val="Hipervnculo"/>
          </w:rPr>
          <w:t>3</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Objetivos</w:t>
        </w:r>
        <w:r w:rsidR="00345037">
          <w:rPr>
            <w:webHidden/>
          </w:rPr>
          <w:tab/>
        </w:r>
        <w:r w:rsidR="00345037">
          <w:rPr>
            <w:webHidden/>
          </w:rPr>
          <w:fldChar w:fldCharType="begin"/>
        </w:r>
        <w:r w:rsidR="00345037">
          <w:rPr>
            <w:webHidden/>
          </w:rPr>
          <w:instrText xml:space="preserve"> PAGEREF _Toc133127586 \h </w:instrText>
        </w:r>
        <w:r w:rsidR="00345037">
          <w:rPr>
            <w:webHidden/>
          </w:rPr>
        </w:r>
        <w:r w:rsidR="00345037">
          <w:rPr>
            <w:webHidden/>
          </w:rPr>
          <w:fldChar w:fldCharType="separate"/>
        </w:r>
        <w:r w:rsidR="008D2630">
          <w:rPr>
            <w:webHidden/>
          </w:rPr>
          <w:t>19</w:t>
        </w:r>
        <w:r w:rsidR="00345037">
          <w:rPr>
            <w:webHidden/>
          </w:rPr>
          <w:fldChar w:fldCharType="end"/>
        </w:r>
      </w:hyperlink>
    </w:p>
    <w:p w14:paraId="074B5990" w14:textId="61CA0724" w:rsidR="00345037" w:rsidRDefault="0049770E">
      <w:pPr>
        <w:pStyle w:val="TDC2"/>
        <w:tabs>
          <w:tab w:val="left" w:pos="1440"/>
          <w:tab w:val="right" w:leader="dot" w:pos="9016"/>
        </w:tabs>
        <w:rPr>
          <w:rFonts w:eastAsiaTheme="minorEastAsia"/>
          <w:smallCaps w:val="0"/>
          <w:noProof/>
          <w:sz w:val="22"/>
          <w:szCs w:val="22"/>
          <w:lang w:val="es-AR" w:eastAsia="es-AR"/>
        </w:rPr>
      </w:pPr>
      <w:hyperlink w:anchor="_Toc133127587" w:history="1">
        <w:r w:rsidR="00345037" w:rsidRPr="00E20EFD">
          <w:rPr>
            <w:rStyle w:val="Hipervnculo"/>
            <w:noProof/>
            <w:lang w:val="es-AR"/>
          </w:rPr>
          <w:t>3.1</w:t>
        </w:r>
        <w:r w:rsidR="00345037">
          <w:rPr>
            <w:rFonts w:eastAsiaTheme="minorEastAsia"/>
            <w:smallCaps w:val="0"/>
            <w:noProof/>
            <w:sz w:val="22"/>
            <w:szCs w:val="22"/>
            <w:lang w:val="es-AR" w:eastAsia="es-AR"/>
          </w:rPr>
          <w:tab/>
        </w:r>
        <w:r w:rsidR="00345037" w:rsidRPr="00E20EFD">
          <w:rPr>
            <w:rStyle w:val="Hipervnculo"/>
            <w:noProof/>
            <w:lang w:val="es-AR"/>
          </w:rPr>
          <w:t>Objetivo General</w:t>
        </w:r>
        <w:r w:rsidR="00345037">
          <w:rPr>
            <w:noProof/>
            <w:webHidden/>
          </w:rPr>
          <w:tab/>
        </w:r>
        <w:r w:rsidR="00345037">
          <w:rPr>
            <w:noProof/>
            <w:webHidden/>
          </w:rPr>
          <w:fldChar w:fldCharType="begin"/>
        </w:r>
        <w:r w:rsidR="00345037">
          <w:rPr>
            <w:noProof/>
            <w:webHidden/>
          </w:rPr>
          <w:instrText xml:space="preserve"> PAGEREF _Toc133127587 \h </w:instrText>
        </w:r>
        <w:r w:rsidR="00345037">
          <w:rPr>
            <w:noProof/>
            <w:webHidden/>
          </w:rPr>
        </w:r>
        <w:r w:rsidR="00345037">
          <w:rPr>
            <w:noProof/>
            <w:webHidden/>
          </w:rPr>
          <w:fldChar w:fldCharType="separate"/>
        </w:r>
        <w:r w:rsidR="008D2630">
          <w:rPr>
            <w:noProof/>
            <w:webHidden/>
          </w:rPr>
          <w:t>19</w:t>
        </w:r>
        <w:r w:rsidR="00345037">
          <w:rPr>
            <w:noProof/>
            <w:webHidden/>
          </w:rPr>
          <w:fldChar w:fldCharType="end"/>
        </w:r>
      </w:hyperlink>
    </w:p>
    <w:p w14:paraId="70B7A002" w14:textId="4A3D69AB" w:rsidR="00345037" w:rsidRDefault="0049770E">
      <w:pPr>
        <w:pStyle w:val="TDC2"/>
        <w:tabs>
          <w:tab w:val="left" w:pos="1440"/>
          <w:tab w:val="right" w:leader="dot" w:pos="9016"/>
        </w:tabs>
        <w:rPr>
          <w:rFonts w:eastAsiaTheme="minorEastAsia"/>
          <w:smallCaps w:val="0"/>
          <w:noProof/>
          <w:sz w:val="22"/>
          <w:szCs w:val="22"/>
          <w:lang w:val="es-AR" w:eastAsia="es-AR"/>
        </w:rPr>
      </w:pPr>
      <w:hyperlink w:anchor="_Toc133127588" w:history="1">
        <w:r w:rsidR="00345037" w:rsidRPr="00E20EFD">
          <w:rPr>
            <w:rStyle w:val="Hipervnculo"/>
            <w:noProof/>
            <w:lang w:val="es-AR"/>
          </w:rPr>
          <w:t>3.2</w:t>
        </w:r>
        <w:r w:rsidR="00345037">
          <w:rPr>
            <w:rFonts w:eastAsiaTheme="minorEastAsia"/>
            <w:smallCaps w:val="0"/>
            <w:noProof/>
            <w:sz w:val="22"/>
            <w:szCs w:val="22"/>
            <w:lang w:val="es-AR" w:eastAsia="es-AR"/>
          </w:rPr>
          <w:tab/>
        </w:r>
        <w:r w:rsidR="00345037" w:rsidRPr="00E20EFD">
          <w:rPr>
            <w:rStyle w:val="Hipervnculo"/>
            <w:noProof/>
            <w:lang w:val="es-AR"/>
          </w:rPr>
          <w:t>Objetivos Específicos</w:t>
        </w:r>
        <w:r w:rsidR="00345037">
          <w:rPr>
            <w:noProof/>
            <w:webHidden/>
          </w:rPr>
          <w:tab/>
        </w:r>
        <w:r w:rsidR="00345037">
          <w:rPr>
            <w:noProof/>
            <w:webHidden/>
          </w:rPr>
          <w:fldChar w:fldCharType="begin"/>
        </w:r>
        <w:r w:rsidR="00345037">
          <w:rPr>
            <w:noProof/>
            <w:webHidden/>
          </w:rPr>
          <w:instrText xml:space="preserve"> PAGEREF _Toc133127588 \h </w:instrText>
        </w:r>
        <w:r w:rsidR="00345037">
          <w:rPr>
            <w:noProof/>
            <w:webHidden/>
          </w:rPr>
        </w:r>
        <w:r w:rsidR="00345037">
          <w:rPr>
            <w:noProof/>
            <w:webHidden/>
          </w:rPr>
          <w:fldChar w:fldCharType="separate"/>
        </w:r>
        <w:r w:rsidR="008D2630">
          <w:rPr>
            <w:noProof/>
            <w:webHidden/>
          </w:rPr>
          <w:t>19</w:t>
        </w:r>
        <w:r w:rsidR="00345037">
          <w:rPr>
            <w:noProof/>
            <w:webHidden/>
          </w:rPr>
          <w:fldChar w:fldCharType="end"/>
        </w:r>
      </w:hyperlink>
    </w:p>
    <w:p w14:paraId="4F825D7E" w14:textId="4E7F7BEB" w:rsidR="00345037" w:rsidRDefault="0049770E">
      <w:pPr>
        <w:pStyle w:val="TDC1"/>
        <w:rPr>
          <w:rFonts w:asciiTheme="minorHAnsi" w:eastAsiaTheme="minorEastAsia" w:hAnsiTheme="minorHAnsi" w:cstheme="minorBidi"/>
          <w:b w:val="0"/>
          <w:bCs w:val="0"/>
          <w:caps w:val="0"/>
          <w:sz w:val="22"/>
          <w:szCs w:val="22"/>
          <w:lang w:eastAsia="es-AR"/>
        </w:rPr>
      </w:pPr>
      <w:hyperlink w:anchor="_Toc133127589" w:history="1">
        <w:r w:rsidR="00345037" w:rsidRPr="00E20EFD">
          <w:rPr>
            <w:rStyle w:val="Hipervnculo"/>
          </w:rPr>
          <w:t>4</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Justificación</w:t>
        </w:r>
        <w:r w:rsidR="00345037">
          <w:rPr>
            <w:webHidden/>
          </w:rPr>
          <w:tab/>
        </w:r>
        <w:r w:rsidR="00345037">
          <w:rPr>
            <w:webHidden/>
          </w:rPr>
          <w:fldChar w:fldCharType="begin"/>
        </w:r>
        <w:r w:rsidR="00345037">
          <w:rPr>
            <w:webHidden/>
          </w:rPr>
          <w:instrText xml:space="preserve"> PAGEREF _Toc133127589 \h </w:instrText>
        </w:r>
        <w:r w:rsidR="00345037">
          <w:rPr>
            <w:webHidden/>
          </w:rPr>
        </w:r>
        <w:r w:rsidR="00345037">
          <w:rPr>
            <w:webHidden/>
          </w:rPr>
          <w:fldChar w:fldCharType="separate"/>
        </w:r>
        <w:r w:rsidR="008D2630">
          <w:rPr>
            <w:webHidden/>
          </w:rPr>
          <w:t>20</w:t>
        </w:r>
        <w:r w:rsidR="00345037">
          <w:rPr>
            <w:webHidden/>
          </w:rPr>
          <w:fldChar w:fldCharType="end"/>
        </w:r>
      </w:hyperlink>
    </w:p>
    <w:p w14:paraId="574992D9" w14:textId="1546185D" w:rsidR="00345037" w:rsidRDefault="0049770E">
      <w:pPr>
        <w:pStyle w:val="TDC1"/>
        <w:rPr>
          <w:rFonts w:asciiTheme="minorHAnsi" w:eastAsiaTheme="minorEastAsia" w:hAnsiTheme="minorHAnsi" w:cstheme="minorBidi"/>
          <w:b w:val="0"/>
          <w:bCs w:val="0"/>
          <w:caps w:val="0"/>
          <w:sz w:val="22"/>
          <w:szCs w:val="22"/>
          <w:lang w:eastAsia="es-AR"/>
        </w:rPr>
      </w:pPr>
      <w:hyperlink w:anchor="_Toc133127590" w:history="1">
        <w:r w:rsidR="00345037" w:rsidRPr="00E20EFD">
          <w:rPr>
            <w:rStyle w:val="Hipervnculo"/>
          </w:rPr>
          <w:t>5</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Marco Teórico</w:t>
        </w:r>
        <w:r w:rsidR="00345037">
          <w:rPr>
            <w:webHidden/>
          </w:rPr>
          <w:tab/>
        </w:r>
        <w:r w:rsidR="00345037">
          <w:rPr>
            <w:webHidden/>
          </w:rPr>
          <w:fldChar w:fldCharType="begin"/>
        </w:r>
        <w:r w:rsidR="00345037">
          <w:rPr>
            <w:webHidden/>
          </w:rPr>
          <w:instrText xml:space="preserve"> PAGEREF _Toc133127590 \h </w:instrText>
        </w:r>
        <w:r w:rsidR="00345037">
          <w:rPr>
            <w:webHidden/>
          </w:rPr>
        </w:r>
        <w:r w:rsidR="00345037">
          <w:rPr>
            <w:webHidden/>
          </w:rPr>
          <w:fldChar w:fldCharType="separate"/>
        </w:r>
        <w:r w:rsidR="008D2630">
          <w:rPr>
            <w:webHidden/>
          </w:rPr>
          <w:t>22</w:t>
        </w:r>
        <w:r w:rsidR="00345037">
          <w:rPr>
            <w:webHidden/>
          </w:rPr>
          <w:fldChar w:fldCharType="end"/>
        </w:r>
      </w:hyperlink>
    </w:p>
    <w:p w14:paraId="3C937423" w14:textId="637C02CD" w:rsidR="00345037" w:rsidRDefault="0049770E">
      <w:pPr>
        <w:pStyle w:val="TDC1"/>
        <w:rPr>
          <w:rFonts w:asciiTheme="minorHAnsi" w:eastAsiaTheme="minorEastAsia" w:hAnsiTheme="minorHAnsi" w:cstheme="minorBidi"/>
          <w:b w:val="0"/>
          <w:bCs w:val="0"/>
          <w:caps w:val="0"/>
          <w:sz w:val="22"/>
          <w:szCs w:val="22"/>
          <w:lang w:eastAsia="es-AR"/>
        </w:rPr>
      </w:pPr>
      <w:hyperlink w:anchor="_Toc133127591" w:history="1">
        <w:r w:rsidR="00345037" w:rsidRPr="00E20EFD">
          <w:rPr>
            <w:rStyle w:val="Hipervnculo"/>
          </w:rPr>
          <w:t>6</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Etapas del Proyecto</w:t>
        </w:r>
        <w:r w:rsidR="00345037">
          <w:rPr>
            <w:webHidden/>
          </w:rPr>
          <w:tab/>
        </w:r>
        <w:r w:rsidR="00345037">
          <w:rPr>
            <w:webHidden/>
          </w:rPr>
          <w:fldChar w:fldCharType="begin"/>
        </w:r>
        <w:r w:rsidR="00345037">
          <w:rPr>
            <w:webHidden/>
          </w:rPr>
          <w:instrText xml:space="preserve"> PAGEREF _Toc133127591 \h </w:instrText>
        </w:r>
        <w:r w:rsidR="00345037">
          <w:rPr>
            <w:webHidden/>
          </w:rPr>
        </w:r>
        <w:r w:rsidR="00345037">
          <w:rPr>
            <w:webHidden/>
          </w:rPr>
          <w:fldChar w:fldCharType="separate"/>
        </w:r>
        <w:r w:rsidR="008D2630">
          <w:rPr>
            <w:webHidden/>
          </w:rPr>
          <w:t>28</w:t>
        </w:r>
        <w:r w:rsidR="00345037">
          <w:rPr>
            <w:webHidden/>
          </w:rPr>
          <w:fldChar w:fldCharType="end"/>
        </w:r>
      </w:hyperlink>
    </w:p>
    <w:p w14:paraId="7FDB2C5E" w14:textId="6580978F" w:rsidR="00345037" w:rsidRDefault="0049770E">
      <w:pPr>
        <w:pStyle w:val="TDC1"/>
        <w:rPr>
          <w:rFonts w:asciiTheme="minorHAnsi" w:eastAsiaTheme="minorEastAsia" w:hAnsiTheme="minorHAnsi" w:cstheme="minorBidi"/>
          <w:b w:val="0"/>
          <w:bCs w:val="0"/>
          <w:caps w:val="0"/>
          <w:sz w:val="22"/>
          <w:szCs w:val="22"/>
          <w:lang w:eastAsia="es-AR"/>
        </w:rPr>
      </w:pPr>
      <w:hyperlink w:anchor="_Toc133127592" w:history="1">
        <w:r w:rsidR="00345037" w:rsidRPr="00E20EFD">
          <w:rPr>
            <w:rStyle w:val="Hipervnculo"/>
          </w:rPr>
          <w:t>7</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Resultados</w:t>
        </w:r>
        <w:r w:rsidR="00345037">
          <w:rPr>
            <w:webHidden/>
          </w:rPr>
          <w:tab/>
        </w:r>
        <w:r w:rsidR="00345037">
          <w:rPr>
            <w:webHidden/>
          </w:rPr>
          <w:fldChar w:fldCharType="begin"/>
        </w:r>
        <w:r w:rsidR="00345037">
          <w:rPr>
            <w:webHidden/>
          </w:rPr>
          <w:instrText xml:space="preserve"> PAGEREF _Toc133127592 \h </w:instrText>
        </w:r>
        <w:r w:rsidR="00345037">
          <w:rPr>
            <w:webHidden/>
          </w:rPr>
        </w:r>
        <w:r w:rsidR="00345037">
          <w:rPr>
            <w:webHidden/>
          </w:rPr>
          <w:fldChar w:fldCharType="separate"/>
        </w:r>
        <w:r w:rsidR="008D2630">
          <w:rPr>
            <w:webHidden/>
          </w:rPr>
          <w:t>34</w:t>
        </w:r>
        <w:r w:rsidR="00345037">
          <w:rPr>
            <w:webHidden/>
          </w:rPr>
          <w:fldChar w:fldCharType="end"/>
        </w:r>
      </w:hyperlink>
    </w:p>
    <w:p w14:paraId="16420132" w14:textId="44C8F174" w:rsidR="00345037" w:rsidRDefault="0049770E">
      <w:pPr>
        <w:pStyle w:val="TDC1"/>
        <w:rPr>
          <w:rFonts w:asciiTheme="minorHAnsi" w:eastAsiaTheme="minorEastAsia" w:hAnsiTheme="minorHAnsi" w:cstheme="minorBidi"/>
          <w:b w:val="0"/>
          <w:bCs w:val="0"/>
          <w:caps w:val="0"/>
          <w:sz w:val="22"/>
          <w:szCs w:val="22"/>
          <w:lang w:eastAsia="es-AR"/>
        </w:rPr>
      </w:pPr>
      <w:hyperlink w:anchor="_Toc133127593" w:history="1">
        <w:r w:rsidR="00345037" w:rsidRPr="00E20EFD">
          <w:rPr>
            <w:rStyle w:val="Hipervnculo"/>
          </w:rPr>
          <w:t>8</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Discusión de Resultados</w:t>
        </w:r>
        <w:r w:rsidR="00345037">
          <w:rPr>
            <w:webHidden/>
          </w:rPr>
          <w:tab/>
        </w:r>
        <w:r w:rsidR="00345037">
          <w:rPr>
            <w:webHidden/>
          </w:rPr>
          <w:fldChar w:fldCharType="begin"/>
        </w:r>
        <w:r w:rsidR="00345037">
          <w:rPr>
            <w:webHidden/>
          </w:rPr>
          <w:instrText xml:space="preserve"> PAGEREF _Toc133127593 \h </w:instrText>
        </w:r>
        <w:r w:rsidR="00345037">
          <w:rPr>
            <w:webHidden/>
          </w:rPr>
        </w:r>
        <w:r w:rsidR="00345037">
          <w:rPr>
            <w:webHidden/>
          </w:rPr>
          <w:fldChar w:fldCharType="separate"/>
        </w:r>
        <w:r w:rsidR="008D2630">
          <w:rPr>
            <w:webHidden/>
          </w:rPr>
          <w:t>35</w:t>
        </w:r>
        <w:r w:rsidR="00345037">
          <w:rPr>
            <w:webHidden/>
          </w:rPr>
          <w:fldChar w:fldCharType="end"/>
        </w:r>
      </w:hyperlink>
    </w:p>
    <w:p w14:paraId="7D349621" w14:textId="2A9495D9" w:rsidR="00345037" w:rsidRDefault="0049770E">
      <w:pPr>
        <w:pStyle w:val="TDC1"/>
        <w:rPr>
          <w:rFonts w:asciiTheme="minorHAnsi" w:eastAsiaTheme="minorEastAsia" w:hAnsiTheme="minorHAnsi" w:cstheme="minorBidi"/>
          <w:b w:val="0"/>
          <w:bCs w:val="0"/>
          <w:caps w:val="0"/>
          <w:sz w:val="22"/>
          <w:szCs w:val="22"/>
          <w:lang w:eastAsia="es-AR"/>
        </w:rPr>
      </w:pPr>
      <w:hyperlink w:anchor="_Toc133127594" w:history="1">
        <w:r w:rsidR="00345037" w:rsidRPr="00E20EFD">
          <w:rPr>
            <w:rStyle w:val="Hipervnculo"/>
          </w:rPr>
          <w:t>9</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Bibliografía</w:t>
        </w:r>
        <w:r w:rsidR="00345037">
          <w:rPr>
            <w:webHidden/>
          </w:rPr>
          <w:tab/>
        </w:r>
        <w:r w:rsidR="00345037">
          <w:rPr>
            <w:webHidden/>
          </w:rPr>
          <w:fldChar w:fldCharType="begin"/>
        </w:r>
        <w:r w:rsidR="00345037">
          <w:rPr>
            <w:webHidden/>
          </w:rPr>
          <w:instrText xml:space="preserve"> PAGEREF _Toc133127594 \h </w:instrText>
        </w:r>
        <w:r w:rsidR="00345037">
          <w:rPr>
            <w:webHidden/>
          </w:rPr>
        </w:r>
        <w:r w:rsidR="00345037">
          <w:rPr>
            <w:webHidden/>
          </w:rPr>
          <w:fldChar w:fldCharType="separate"/>
        </w:r>
        <w:r w:rsidR="008D2630">
          <w:rPr>
            <w:webHidden/>
          </w:rPr>
          <w:t>36</w:t>
        </w:r>
        <w:r w:rsidR="00345037">
          <w:rPr>
            <w:webHidden/>
          </w:rPr>
          <w:fldChar w:fldCharType="end"/>
        </w:r>
      </w:hyperlink>
    </w:p>
    <w:p w14:paraId="65706E51" w14:textId="62329ED4" w:rsidR="00345037" w:rsidRDefault="0049770E">
      <w:pPr>
        <w:pStyle w:val="TDC1"/>
        <w:rPr>
          <w:rFonts w:asciiTheme="minorHAnsi" w:eastAsiaTheme="minorEastAsia" w:hAnsiTheme="minorHAnsi" w:cstheme="minorBidi"/>
          <w:b w:val="0"/>
          <w:bCs w:val="0"/>
          <w:caps w:val="0"/>
          <w:sz w:val="22"/>
          <w:szCs w:val="22"/>
          <w:lang w:eastAsia="es-AR"/>
        </w:rPr>
      </w:pPr>
      <w:hyperlink w:anchor="_Toc133127595" w:history="1">
        <w:r w:rsidR="00345037" w:rsidRPr="00E20EFD">
          <w:rPr>
            <w:rStyle w:val="Hipervnculo"/>
          </w:rPr>
          <w:t>10</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Anexo I</w:t>
        </w:r>
        <w:r w:rsidR="00345037">
          <w:rPr>
            <w:webHidden/>
          </w:rPr>
          <w:tab/>
        </w:r>
        <w:r w:rsidR="00345037">
          <w:rPr>
            <w:webHidden/>
          </w:rPr>
          <w:fldChar w:fldCharType="begin"/>
        </w:r>
        <w:r w:rsidR="00345037">
          <w:rPr>
            <w:webHidden/>
          </w:rPr>
          <w:instrText xml:space="preserve"> PAGEREF _Toc133127595 \h </w:instrText>
        </w:r>
        <w:r w:rsidR="00345037">
          <w:rPr>
            <w:webHidden/>
          </w:rPr>
        </w:r>
        <w:r w:rsidR="00345037">
          <w:rPr>
            <w:webHidden/>
          </w:rPr>
          <w:fldChar w:fldCharType="separate"/>
        </w:r>
        <w:r w:rsidR="008D2630">
          <w:rPr>
            <w:webHidden/>
          </w:rPr>
          <w:t>38</w:t>
        </w:r>
        <w:r w:rsidR="00345037">
          <w:rPr>
            <w:webHidden/>
          </w:rPr>
          <w:fldChar w:fldCharType="end"/>
        </w:r>
      </w:hyperlink>
    </w:p>
    <w:p w14:paraId="2544FCDC" w14:textId="67061EEB" w:rsidR="00345037" w:rsidRDefault="0049770E">
      <w:pPr>
        <w:pStyle w:val="TDC1"/>
        <w:rPr>
          <w:rFonts w:asciiTheme="minorHAnsi" w:eastAsiaTheme="minorEastAsia" w:hAnsiTheme="minorHAnsi" w:cstheme="minorBidi"/>
          <w:b w:val="0"/>
          <w:bCs w:val="0"/>
          <w:caps w:val="0"/>
          <w:sz w:val="22"/>
          <w:szCs w:val="22"/>
          <w:lang w:eastAsia="es-AR"/>
        </w:rPr>
      </w:pPr>
      <w:hyperlink w:anchor="_Toc133127596" w:history="1">
        <w:r w:rsidR="00345037" w:rsidRPr="00E20EFD">
          <w:rPr>
            <w:rStyle w:val="Hipervnculo"/>
          </w:rPr>
          <w:t>11</w:t>
        </w:r>
        <w:r w:rsidR="00345037">
          <w:rPr>
            <w:rFonts w:asciiTheme="minorHAnsi" w:eastAsiaTheme="minorEastAsia" w:hAnsiTheme="minorHAnsi" w:cstheme="minorBidi"/>
            <w:b w:val="0"/>
            <w:bCs w:val="0"/>
            <w:caps w:val="0"/>
            <w:sz w:val="22"/>
            <w:szCs w:val="22"/>
            <w:lang w:eastAsia="es-AR"/>
          </w:rPr>
          <w:tab/>
        </w:r>
        <w:r w:rsidR="00345037" w:rsidRPr="00E20EFD">
          <w:rPr>
            <w:rStyle w:val="Hipervnculo"/>
          </w:rPr>
          <w:t>Cronograma</w:t>
        </w:r>
        <w:r w:rsidR="00345037">
          <w:rPr>
            <w:webHidden/>
          </w:rPr>
          <w:tab/>
        </w:r>
        <w:r w:rsidR="00345037">
          <w:rPr>
            <w:webHidden/>
          </w:rPr>
          <w:fldChar w:fldCharType="begin"/>
        </w:r>
        <w:r w:rsidR="00345037">
          <w:rPr>
            <w:webHidden/>
          </w:rPr>
          <w:instrText xml:space="preserve"> PAGEREF _Toc133127596 \h </w:instrText>
        </w:r>
        <w:r w:rsidR="00345037">
          <w:rPr>
            <w:webHidden/>
          </w:rPr>
        </w:r>
        <w:r w:rsidR="00345037">
          <w:rPr>
            <w:webHidden/>
          </w:rPr>
          <w:fldChar w:fldCharType="separate"/>
        </w:r>
        <w:r w:rsidR="008D2630">
          <w:rPr>
            <w:webHidden/>
          </w:rPr>
          <w:t>40</w:t>
        </w:r>
        <w:r w:rsidR="00345037">
          <w:rPr>
            <w:webHidden/>
          </w:rPr>
          <w:fldChar w:fldCharType="end"/>
        </w:r>
      </w:hyperlink>
    </w:p>
    <w:p w14:paraId="62A538D2" w14:textId="25322A17" w:rsidR="00345037" w:rsidRDefault="0049770E">
      <w:pPr>
        <w:pStyle w:val="TDC2"/>
        <w:tabs>
          <w:tab w:val="left" w:pos="1680"/>
          <w:tab w:val="right" w:leader="dot" w:pos="9016"/>
        </w:tabs>
        <w:rPr>
          <w:rFonts w:eastAsiaTheme="minorEastAsia"/>
          <w:smallCaps w:val="0"/>
          <w:noProof/>
          <w:sz w:val="22"/>
          <w:szCs w:val="22"/>
          <w:lang w:val="es-AR" w:eastAsia="es-AR"/>
        </w:rPr>
      </w:pPr>
      <w:hyperlink w:anchor="_Toc133127597" w:history="1">
        <w:r w:rsidR="00345037" w:rsidRPr="00E20EFD">
          <w:rPr>
            <w:rStyle w:val="Hipervnculo"/>
            <w:noProof/>
            <w:lang w:val="es-AR"/>
          </w:rPr>
          <w:t>11.1</w:t>
        </w:r>
        <w:r w:rsidR="00345037">
          <w:rPr>
            <w:rFonts w:eastAsiaTheme="minorEastAsia"/>
            <w:smallCaps w:val="0"/>
            <w:noProof/>
            <w:sz w:val="22"/>
            <w:szCs w:val="22"/>
            <w:lang w:val="es-AR" w:eastAsia="es-AR"/>
          </w:rPr>
          <w:tab/>
        </w:r>
        <w:r w:rsidR="00345037" w:rsidRPr="00E20EFD">
          <w:rPr>
            <w:rStyle w:val="Hipervnculo"/>
            <w:noProof/>
            <w:lang w:val="es-AR"/>
          </w:rPr>
          <w:t>Desarrollo de Etapas</w:t>
        </w:r>
        <w:r w:rsidR="00345037">
          <w:rPr>
            <w:noProof/>
            <w:webHidden/>
          </w:rPr>
          <w:tab/>
        </w:r>
        <w:r w:rsidR="00345037">
          <w:rPr>
            <w:noProof/>
            <w:webHidden/>
          </w:rPr>
          <w:fldChar w:fldCharType="begin"/>
        </w:r>
        <w:r w:rsidR="00345037">
          <w:rPr>
            <w:noProof/>
            <w:webHidden/>
          </w:rPr>
          <w:instrText xml:space="preserve"> PAGEREF _Toc133127597 \h </w:instrText>
        </w:r>
        <w:r w:rsidR="00345037">
          <w:rPr>
            <w:noProof/>
            <w:webHidden/>
          </w:rPr>
        </w:r>
        <w:r w:rsidR="00345037">
          <w:rPr>
            <w:noProof/>
            <w:webHidden/>
          </w:rPr>
          <w:fldChar w:fldCharType="separate"/>
        </w:r>
        <w:r w:rsidR="008D2630">
          <w:rPr>
            <w:noProof/>
            <w:webHidden/>
          </w:rPr>
          <w:t>40</w:t>
        </w:r>
        <w:r w:rsidR="00345037">
          <w:rPr>
            <w:noProof/>
            <w:webHidden/>
          </w:rPr>
          <w:fldChar w:fldCharType="end"/>
        </w:r>
      </w:hyperlink>
    </w:p>
    <w:p w14:paraId="1CCD740D" w14:textId="7781B344" w:rsidR="00BA3D2A" w:rsidRDefault="006B7A9F" w:rsidP="00CD4279">
      <w:pPr>
        <w:spacing w:line="360" w:lineRule="auto"/>
        <w:contextualSpacing/>
        <w:jc w:val="center"/>
        <w:rPr>
          <w:rFonts w:cs="Times New Roman"/>
          <w:b/>
          <w:szCs w:val="24"/>
          <w:lang w:val="es-419"/>
        </w:rPr>
      </w:pPr>
      <w:r w:rsidRPr="006B7A9F">
        <w:rPr>
          <w:rFonts w:cs="Times New Roman"/>
          <w:b/>
          <w:szCs w:val="24"/>
          <w:lang w:val="es-419"/>
        </w:rPr>
        <w:fldChar w:fldCharType="end"/>
      </w:r>
    </w:p>
    <w:p w14:paraId="43ADC41B" w14:textId="77777777" w:rsidR="005C1E2E" w:rsidRPr="005C1E2E" w:rsidRDefault="005C1E2E" w:rsidP="005C1E2E">
      <w:pPr>
        <w:rPr>
          <w:lang w:val="es-419"/>
        </w:rPr>
      </w:pPr>
    </w:p>
    <w:p w14:paraId="04180C7C" w14:textId="561FA56D" w:rsidR="00BA3D2A" w:rsidRDefault="00BA3D2A" w:rsidP="00BA3D2A">
      <w:pPr>
        <w:rPr>
          <w:lang w:val="es-419"/>
        </w:rPr>
      </w:pPr>
    </w:p>
    <w:p w14:paraId="4C72FF4F" w14:textId="77777777" w:rsidR="00B51410" w:rsidRPr="00BA3D2A" w:rsidRDefault="00B51410" w:rsidP="00BA3D2A">
      <w:pPr>
        <w:rPr>
          <w:lang w:val="es-419"/>
        </w:rPr>
      </w:pPr>
    </w:p>
    <w:p w14:paraId="27E7F9AD" w14:textId="77777777" w:rsidR="00CD4279" w:rsidRDefault="00CD4279" w:rsidP="00E73FB0">
      <w:pPr>
        <w:pStyle w:val="Ttulo"/>
        <w:spacing w:after="0"/>
      </w:pPr>
    </w:p>
    <w:p w14:paraId="663E102A" w14:textId="6BD555C8" w:rsidR="00B46C64" w:rsidRDefault="005C1E2E" w:rsidP="00B16ECE">
      <w:pPr>
        <w:pStyle w:val="Ttulo1"/>
        <w:rPr>
          <w:lang w:val="es-AR"/>
        </w:rPr>
      </w:pPr>
      <w:r>
        <w:br w:type="page"/>
      </w:r>
      <w:bookmarkStart w:id="2" w:name="_Toc133127584"/>
      <w:r w:rsidR="00B46C64" w:rsidRPr="00B46C64">
        <w:rPr>
          <w:lang w:val="es-AR"/>
        </w:rPr>
        <w:lastRenderedPageBreak/>
        <w:t>Introducción</w:t>
      </w:r>
      <w:r w:rsidR="008A5686">
        <w:rPr>
          <w:lang w:val="es-AR"/>
        </w:rPr>
        <w:t xml:space="preserve"> – Estado del Arte</w:t>
      </w:r>
      <w:bookmarkEnd w:id="2"/>
    </w:p>
    <w:p w14:paraId="75F9CF19" w14:textId="77777777" w:rsidR="00687C7E" w:rsidRPr="00B46C64" w:rsidRDefault="00687C7E" w:rsidP="000B7289">
      <w:pPr>
        <w:jc w:val="center"/>
        <w:rPr>
          <w:rFonts w:cs="Times New Roman"/>
          <w:b/>
          <w:szCs w:val="24"/>
          <w:lang w:val="es-AR"/>
        </w:rPr>
      </w:pPr>
    </w:p>
    <w:p w14:paraId="3A71D2F8" w14:textId="0582DEA1" w:rsidR="00A8464B" w:rsidRDefault="0002787E" w:rsidP="005C1E2E">
      <w:pPr>
        <w:rPr>
          <w:lang w:val="es-AR"/>
        </w:rPr>
      </w:pPr>
      <w:r>
        <w:rPr>
          <w:lang w:val="es-AR"/>
        </w:rPr>
        <w:t>B</w:t>
      </w:r>
      <w:r w:rsidR="00BD3D46">
        <w:rPr>
          <w:lang w:val="es-AR"/>
        </w:rPr>
        <w:t>renntag Argentina SA es una</w:t>
      </w:r>
      <w:r w:rsidR="00A8464B">
        <w:rPr>
          <w:lang w:val="es-AR"/>
        </w:rPr>
        <w:t xml:space="preserve"> filial de Brenntag SE, </w:t>
      </w:r>
      <w:r w:rsidR="00BD3D46">
        <w:rPr>
          <w:lang w:val="es-AR"/>
        </w:rPr>
        <w:t>e</w:t>
      </w:r>
      <w:r w:rsidR="00BD3D46" w:rsidRPr="00BD3D46">
        <w:rPr>
          <w:lang w:val="es-AR"/>
        </w:rPr>
        <w:t xml:space="preserve">mpresa </w:t>
      </w:r>
      <w:r w:rsidR="00A8464B" w:rsidRPr="00A8464B">
        <w:rPr>
          <w:lang w:val="es-AR"/>
        </w:rPr>
        <w:t>alemana de distribución</w:t>
      </w:r>
      <w:r w:rsidR="00A8464B">
        <w:rPr>
          <w:lang w:val="es-AR"/>
        </w:rPr>
        <w:t xml:space="preserve"> y logística</w:t>
      </w:r>
      <w:r w:rsidR="00A8464B" w:rsidRPr="00A8464B">
        <w:rPr>
          <w:lang w:val="es-AR"/>
        </w:rPr>
        <w:t xml:space="preserve"> de productos químicos fundada en 1874 en Berlín. </w:t>
      </w:r>
    </w:p>
    <w:p w14:paraId="6D552646" w14:textId="64C6EF77" w:rsidR="00BD3D46" w:rsidRDefault="00A8464B" w:rsidP="005C1E2E">
      <w:pPr>
        <w:rPr>
          <w:lang w:val="es-AR"/>
        </w:rPr>
      </w:pPr>
      <w:r>
        <w:rPr>
          <w:lang w:val="es-AR"/>
        </w:rPr>
        <w:t>L</w:t>
      </w:r>
      <w:r w:rsidRPr="00A8464B">
        <w:rPr>
          <w:lang w:val="es-AR"/>
        </w:rPr>
        <w:t>a compañía</w:t>
      </w:r>
      <w:r w:rsidR="0002787E">
        <w:rPr>
          <w:lang w:val="es-AR"/>
        </w:rPr>
        <w:t xml:space="preserve"> padre</w:t>
      </w:r>
      <w:r w:rsidRPr="00A8464B">
        <w:rPr>
          <w:lang w:val="es-AR"/>
        </w:rPr>
        <w:t xml:space="preserve"> tiene su sede en Essen, Alemania</w:t>
      </w:r>
      <w:r>
        <w:rPr>
          <w:lang w:val="es-AR"/>
        </w:rPr>
        <w:t>, c</w:t>
      </w:r>
      <w:r w:rsidR="00BD3D46">
        <w:rPr>
          <w:lang w:val="es-AR"/>
        </w:rPr>
        <w:t>uenta con</w:t>
      </w:r>
      <w:r w:rsidR="00BD3D46" w:rsidRPr="00BD3D46">
        <w:rPr>
          <w:lang w:val="es-AR"/>
        </w:rPr>
        <w:t xml:space="preserve"> 670 locaciones en 77 países</w:t>
      </w:r>
      <w:r w:rsidR="0024209A">
        <w:rPr>
          <w:lang w:val="es-AR"/>
        </w:rPr>
        <w:t xml:space="preserve"> y es líder en</w:t>
      </w:r>
      <w:r w:rsidR="0024209A" w:rsidRPr="0024209A">
        <w:rPr>
          <w:lang w:val="es-AR"/>
        </w:rPr>
        <w:t xml:space="preserve"> </w:t>
      </w:r>
      <w:r w:rsidR="0025323C">
        <w:rPr>
          <w:lang w:val="es-AR"/>
        </w:rPr>
        <w:t xml:space="preserve">el </w:t>
      </w:r>
      <w:r w:rsidR="0024209A" w:rsidRPr="0024209A">
        <w:rPr>
          <w:lang w:val="es-AR"/>
        </w:rPr>
        <w:t xml:space="preserve">mercado mundial </w:t>
      </w:r>
      <w:r w:rsidR="0024209A">
        <w:rPr>
          <w:lang w:val="es-AR"/>
        </w:rPr>
        <w:t>de</w:t>
      </w:r>
      <w:r w:rsidR="0024209A" w:rsidRPr="0024209A">
        <w:rPr>
          <w:lang w:val="es-AR"/>
        </w:rPr>
        <w:t xml:space="preserve"> la distribución de productos e ingredientes químicos</w:t>
      </w:r>
      <w:r w:rsidR="0002787E">
        <w:rPr>
          <w:lang w:val="es-AR"/>
        </w:rPr>
        <w:t xml:space="preserve"> </w:t>
      </w:r>
      <w:commentRangeStart w:id="3"/>
      <w:r w:rsidR="0002787E">
        <w:rPr>
          <w:lang w:val="es-AR"/>
        </w:rPr>
        <w:t>(</w:t>
      </w:r>
      <w:r w:rsidR="0002787E" w:rsidRPr="0002787E">
        <w:rPr>
          <w:lang w:val="es-AR"/>
        </w:rPr>
        <w:t>https://corporate.brenntag.com/en/</w:t>
      </w:r>
      <w:r w:rsidR="0002787E">
        <w:rPr>
          <w:lang w:val="es-AR"/>
        </w:rPr>
        <w:t>)</w:t>
      </w:r>
      <w:commentRangeEnd w:id="3"/>
      <w:r w:rsidR="00097F08">
        <w:rPr>
          <w:rStyle w:val="Refdecomentario"/>
        </w:rPr>
        <w:commentReference w:id="3"/>
      </w:r>
      <w:r w:rsidR="0024209A">
        <w:rPr>
          <w:lang w:val="es-AR"/>
        </w:rPr>
        <w:t xml:space="preserve">, ofreciendo </w:t>
      </w:r>
      <w:r w:rsidR="00560130">
        <w:rPr>
          <w:lang w:val="es-AR"/>
        </w:rPr>
        <w:t xml:space="preserve">tanto </w:t>
      </w:r>
      <w:r w:rsidR="0024209A" w:rsidRPr="0024209A">
        <w:rPr>
          <w:lang w:val="es-AR"/>
        </w:rPr>
        <w:t>soluciones integrales</w:t>
      </w:r>
      <w:r w:rsidR="00560130">
        <w:rPr>
          <w:lang w:val="es-AR"/>
        </w:rPr>
        <w:t xml:space="preserve"> a la medida del cliente</w:t>
      </w:r>
      <w:r w:rsidR="0024209A">
        <w:rPr>
          <w:lang w:val="es-AR"/>
        </w:rPr>
        <w:t xml:space="preserve"> </w:t>
      </w:r>
      <w:r w:rsidR="00560130">
        <w:rPr>
          <w:lang w:val="es-AR"/>
        </w:rPr>
        <w:t>como</w:t>
      </w:r>
      <w:r w:rsidR="0024209A">
        <w:rPr>
          <w:lang w:val="es-AR"/>
        </w:rPr>
        <w:t xml:space="preserve"> productos químicos individuales en gran cantidad de países</w:t>
      </w:r>
      <w:r w:rsidR="00560130">
        <w:rPr>
          <w:lang w:val="es-AR"/>
        </w:rPr>
        <w:t xml:space="preserve">, </w:t>
      </w:r>
      <w:r w:rsidR="00097F08">
        <w:rPr>
          <w:lang w:val="es-AR"/>
        </w:rPr>
        <w:t>convirtiéndose</w:t>
      </w:r>
      <w:r w:rsidR="00560130">
        <w:rPr>
          <w:lang w:val="es-AR"/>
        </w:rPr>
        <w:t xml:space="preserve"> así en un socio estratégico de </w:t>
      </w:r>
      <w:r w:rsidR="0025323C">
        <w:rPr>
          <w:lang w:val="es-AR"/>
        </w:rPr>
        <w:t>relevancia</w:t>
      </w:r>
      <w:r w:rsidR="00560130">
        <w:rPr>
          <w:lang w:val="es-AR"/>
        </w:rPr>
        <w:t xml:space="preserve"> para </w:t>
      </w:r>
      <w:r>
        <w:rPr>
          <w:lang w:val="es-AR"/>
        </w:rPr>
        <w:t>gran cantidad de negocios</w:t>
      </w:r>
      <w:r w:rsidR="008A5686">
        <w:rPr>
          <w:lang w:val="es-AR"/>
        </w:rPr>
        <w:t xml:space="preserve"> alrededor del mundo.</w:t>
      </w:r>
    </w:p>
    <w:p w14:paraId="3F74DE8F" w14:textId="1E82806D" w:rsidR="00A8464B" w:rsidRPr="00A8464B" w:rsidRDefault="008A5686" w:rsidP="005C1E2E">
      <w:pPr>
        <w:rPr>
          <w:lang w:val="es-AR"/>
        </w:rPr>
      </w:pPr>
      <w:r>
        <w:rPr>
          <w:lang w:val="es-AR"/>
        </w:rPr>
        <w:t xml:space="preserve">Por su parte, </w:t>
      </w:r>
      <w:r w:rsidR="00A8464B" w:rsidRPr="00A8464B">
        <w:rPr>
          <w:lang w:val="es-AR"/>
        </w:rPr>
        <w:t xml:space="preserve">Brenntag Argentina </w:t>
      </w:r>
      <w:r w:rsidR="0002787E">
        <w:rPr>
          <w:lang w:val="es-AR"/>
        </w:rPr>
        <w:t xml:space="preserve">S.A. </w:t>
      </w:r>
      <w:r w:rsidR="00A8464B" w:rsidRPr="00A8464B">
        <w:rPr>
          <w:lang w:val="es-AR"/>
        </w:rPr>
        <w:t>cubre la distribución de productos químicos a nivel nacional desde 1988 a través de sus oficinas en Vicente López</w:t>
      </w:r>
      <w:r w:rsidR="00F14197">
        <w:rPr>
          <w:lang w:val="es-AR"/>
        </w:rPr>
        <w:t xml:space="preserve"> y 3 plantas tercerizadas (operadas y no operadas)</w:t>
      </w:r>
      <w:r w:rsidR="00A8464B" w:rsidRPr="00A8464B">
        <w:rPr>
          <w:lang w:val="es-AR"/>
        </w:rPr>
        <w:t xml:space="preserve">, atendiendo a más de 1200 clientes en los sectores de cosmética y cuidado personal, textil y cuero, tratamiento de aguas, alimentos, plásticos y poliuretanos, minería, </w:t>
      </w:r>
      <w:r w:rsidR="00A8464B" w:rsidRPr="008A5686">
        <w:rPr>
          <w:b/>
          <w:bCs/>
          <w:lang w:val="es-AR"/>
        </w:rPr>
        <w:t>petróleo y gas</w:t>
      </w:r>
      <w:r w:rsidR="00A8464B" w:rsidRPr="00A8464B">
        <w:rPr>
          <w:lang w:val="es-AR"/>
        </w:rPr>
        <w:t>, pinturas y barnices, agricultura y farmacéutico.</w:t>
      </w:r>
    </w:p>
    <w:p w14:paraId="1318F65C" w14:textId="7D477C33" w:rsidR="008A5686" w:rsidRPr="008A5686" w:rsidRDefault="00A8464B" w:rsidP="00B61CA4">
      <w:pPr>
        <w:rPr>
          <w:lang w:val="es-AR"/>
        </w:rPr>
      </w:pPr>
      <w:r w:rsidRPr="00A8464B">
        <w:rPr>
          <w:lang w:val="es-AR"/>
        </w:rPr>
        <w:t>Desde abril de 2014 su operación incluye una Planta de almacenamiento</w:t>
      </w:r>
      <w:r w:rsidR="009420B4">
        <w:rPr>
          <w:lang w:val="es-AR"/>
        </w:rPr>
        <w:t xml:space="preserve">, </w:t>
      </w:r>
      <w:r w:rsidRPr="00A8464B">
        <w:rPr>
          <w:lang w:val="es-AR"/>
        </w:rPr>
        <w:t>fraccionamiento</w:t>
      </w:r>
      <w:r w:rsidR="009420B4">
        <w:rPr>
          <w:lang w:val="es-AR"/>
        </w:rPr>
        <w:t xml:space="preserve"> y servicios</w:t>
      </w:r>
      <w:r w:rsidRPr="00A8464B">
        <w:rPr>
          <w:lang w:val="es-AR"/>
        </w:rPr>
        <w:t xml:space="preserve"> en la ciudad de Campana. Cuenta con el programa de gestión corporativa CASA, está certificada bajo las normas ISO9001, ISO 14001, OHSAS 18001 y Responsible Care®.</w:t>
      </w:r>
    </w:p>
    <w:p w14:paraId="63DC442A" w14:textId="45EAE23D" w:rsidR="0016336C" w:rsidRPr="005505E9" w:rsidRDefault="0025323C" w:rsidP="0016336C">
      <w:pPr>
        <w:spacing w:after="120"/>
        <w:rPr>
          <w:lang w:val="es-AR"/>
        </w:rPr>
      </w:pPr>
      <w:r>
        <w:rPr>
          <w:lang w:val="es-AR"/>
        </w:rPr>
        <w:lastRenderedPageBreak/>
        <w:t xml:space="preserve">Ahora bien, </w:t>
      </w:r>
      <w:r w:rsidR="00C65C1F">
        <w:rPr>
          <w:lang w:val="es-AR"/>
        </w:rPr>
        <w:t>en Argentina</w:t>
      </w:r>
      <w:r w:rsidR="007F33AF">
        <w:rPr>
          <w:lang w:val="es-AR"/>
        </w:rPr>
        <w:t xml:space="preserve"> y</w:t>
      </w:r>
      <w:r w:rsidR="00C65C1F">
        <w:rPr>
          <w:lang w:val="es-AR"/>
        </w:rPr>
        <w:t xml:space="preserve">, </w:t>
      </w:r>
      <w:r w:rsidR="007F33AF">
        <w:rPr>
          <w:lang w:val="es-AR"/>
        </w:rPr>
        <w:t>dada la – cada vez mayor - actividad que se llevaba a cabo</w:t>
      </w:r>
      <w:r w:rsidR="00E54A14">
        <w:rPr>
          <w:lang w:val="es-AR"/>
        </w:rPr>
        <w:t xml:space="preserve"> en la zona de Neuquén</w:t>
      </w:r>
      <w:r w:rsidR="007F33AF">
        <w:rPr>
          <w:lang w:val="es-AR"/>
        </w:rPr>
        <w:t>, l</w:t>
      </w:r>
      <w:r>
        <w:rPr>
          <w:lang w:val="es-AR"/>
        </w:rPr>
        <w:t>a unidad de negocios de Oil&amp;Gas</w:t>
      </w:r>
      <w:r w:rsidR="00046962" w:rsidRPr="003B6BAC">
        <w:rPr>
          <w:vertAlign w:val="superscript"/>
        </w:rPr>
        <w:footnoteReference w:id="2"/>
      </w:r>
      <w:r w:rsidR="00046962">
        <w:rPr>
          <w:lang w:val="es-AR"/>
        </w:rPr>
        <w:t xml:space="preserve"> </w:t>
      </w:r>
      <w:r w:rsidR="007F33AF">
        <w:rPr>
          <w:lang w:val="es-AR"/>
        </w:rPr>
        <w:t>remarcaba</w:t>
      </w:r>
      <w:r w:rsidR="00E41475">
        <w:rPr>
          <w:lang w:val="es-AR"/>
        </w:rPr>
        <w:t>,</w:t>
      </w:r>
      <w:r w:rsidR="00046962">
        <w:rPr>
          <w:lang w:val="es-AR"/>
        </w:rPr>
        <w:t xml:space="preserve"> desde </w:t>
      </w:r>
      <w:r w:rsidR="00E41475">
        <w:rPr>
          <w:lang w:val="es-AR"/>
        </w:rPr>
        <w:t xml:space="preserve">hacía ya </w:t>
      </w:r>
      <w:r w:rsidR="00680113">
        <w:rPr>
          <w:lang w:val="es-AR"/>
        </w:rPr>
        <w:t>cierto tiempo</w:t>
      </w:r>
      <w:r w:rsidR="00046962">
        <w:rPr>
          <w:lang w:val="es-AR"/>
        </w:rPr>
        <w:t xml:space="preserve">, </w:t>
      </w:r>
      <w:r w:rsidR="00326969">
        <w:rPr>
          <w:lang w:val="es-AR"/>
        </w:rPr>
        <w:t xml:space="preserve">la </w:t>
      </w:r>
      <w:r w:rsidR="007F33AF">
        <w:rPr>
          <w:lang w:val="es-AR"/>
        </w:rPr>
        <w:t xml:space="preserve">necesidad </w:t>
      </w:r>
      <w:r w:rsidR="00046962">
        <w:rPr>
          <w:lang w:val="es-AR"/>
        </w:rPr>
        <w:t xml:space="preserve">de contar con una base dedicada </w:t>
      </w:r>
      <w:r w:rsidR="005505E9">
        <w:rPr>
          <w:lang w:val="es-AR"/>
        </w:rPr>
        <w:t xml:space="preserve">con exclusividad a </w:t>
      </w:r>
      <w:r w:rsidR="00B61CA4">
        <w:rPr>
          <w:lang w:val="es-AR"/>
        </w:rPr>
        <w:t>atender esta industria</w:t>
      </w:r>
      <w:r w:rsidR="0016336C">
        <w:rPr>
          <w:lang w:val="es-AR"/>
        </w:rPr>
        <w:t>, la cual se divide, de acuerdo con los procesos que se llevan a cabo, en:</w:t>
      </w:r>
    </w:p>
    <w:p w14:paraId="142FFBDE" w14:textId="77777777" w:rsidR="0016336C" w:rsidRPr="005505E9" w:rsidRDefault="0016336C" w:rsidP="0016336C">
      <w:pPr>
        <w:spacing w:before="0" w:line="240" w:lineRule="auto"/>
        <w:rPr>
          <w:lang w:val="es-AR"/>
        </w:rPr>
      </w:pPr>
      <w:r w:rsidRPr="005505E9">
        <w:rPr>
          <w:lang w:val="es-AR"/>
        </w:rPr>
        <w:t xml:space="preserve">Upstream: exploración, extracción y producción. </w:t>
      </w:r>
    </w:p>
    <w:p w14:paraId="0FDE29C0" w14:textId="77777777" w:rsidR="0016336C" w:rsidRPr="005505E9" w:rsidRDefault="0016336C" w:rsidP="0016336C">
      <w:pPr>
        <w:spacing w:before="120" w:line="240" w:lineRule="auto"/>
        <w:rPr>
          <w:lang w:val="es-AR"/>
        </w:rPr>
      </w:pPr>
      <w:r w:rsidRPr="005505E9">
        <w:rPr>
          <w:lang w:val="es-AR"/>
        </w:rPr>
        <w:t xml:space="preserve">Midstream: transporte, procesos y almacenamiento </w:t>
      </w:r>
    </w:p>
    <w:p w14:paraId="58F463C5" w14:textId="77777777" w:rsidR="0016336C" w:rsidRPr="005505E9" w:rsidRDefault="0016336C" w:rsidP="0016336C">
      <w:pPr>
        <w:spacing w:before="120" w:line="240" w:lineRule="auto"/>
        <w:rPr>
          <w:lang w:val="es-AR"/>
        </w:rPr>
      </w:pPr>
      <w:r w:rsidRPr="005505E9">
        <w:rPr>
          <w:lang w:val="es-AR"/>
        </w:rPr>
        <w:t xml:space="preserve">Dowstream: refinación, venta y distribución </w:t>
      </w:r>
    </w:p>
    <w:p w14:paraId="66E3F652" w14:textId="77777777" w:rsidR="0016336C" w:rsidRDefault="0016336C" w:rsidP="0016336C">
      <w:pPr>
        <w:pStyle w:val="Default"/>
        <w:rPr>
          <w:lang w:val="es-AR"/>
        </w:rPr>
      </w:pPr>
    </w:p>
    <w:p w14:paraId="526D91BD" w14:textId="77777777" w:rsidR="0016336C" w:rsidRDefault="0016336C" w:rsidP="0016336C">
      <w:pPr>
        <w:pStyle w:val="Default"/>
        <w:rPr>
          <w:lang w:val="es-AR"/>
        </w:rPr>
      </w:pPr>
    </w:p>
    <w:p w14:paraId="5FC51FC6" w14:textId="30A13A23" w:rsidR="0016336C" w:rsidRDefault="0016336C" w:rsidP="0016336C">
      <w:pPr>
        <w:pStyle w:val="Default"/>
        <w:rPr>
          <w:lang w:val="es-AR"/>
        </w:rPr>
      </w:pPr>
    </w:p>
    <w:p w14:paraId="3421461B" w14:textId="09B109F6" w:rsidR="0016412D" w:rsidRPr="00DB060C" w:rsidRDefault="0049770E" w:rsidP="00DB060C">
      <w:pPr>
        <w:pStyle w:val="Default"/>
        <w:ind w:left="1440" w:firstLine="720"/>
        <w:rPr>
          <w:b/>
          <w:bCs/>
          <w:lang w:val="es-AR"/>
        </w:rPr>
      </w:pPr>
      <w:r>
        <w:rPr>
          <w:noProof/>
        </w:rPr>
        <mc:AlternateContent>
          <mc:Choice Requires="wpg">
            <w:drawing>
              <wp:anchor distT="0" distB="0" distL="114300" distR="114300" simplePos="0" relativeHeight="251665408" behindDoc="0" locked="0" layoutInCell="1" allowOverlap="1" wp14:anchorId="5A5ADD4F" wp14:editId="140B1F00">
                <wp:simplePos x="0" y="0"/>
                <wp:positionH relativeFrom="margin">
                  <wp:posOffset>111760</wp:posOffset>
                </wp:positionH>
                <wp:positionV relativeFrom="paragraph">
                  <wp:posOffset>57150</wp:posOffset>
                </wp:positionV>
                <wp:extent cx="5613400" cy="2190750"/>
                <wp:effectExtent l="0" t="0" r="0" b="0"/>
                <wp:wrapNone/>
                <wp:docPr id="2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2190750"/>
                          <a:chOff x="0" y="0"/>
                          <a:chExt cx="5613400" cy="2190750"/>
                        </a:xfrm>
                      </wpg:grpSpPr>
                      <pic:pic xmlns:pic="http://schemas.openxmlformats.org/drawingml/2006/picture">
                        <pic:nvPicPr>
                          <pic:cNvPr id="23" name="Imagen 19" descr="Interfaz de usuario gráfica, Aplicación&#10;&#10;Descripción generada automáticamente"/>
                          <pic:cNvPicPr>
                            <a:picLocks noChangeAspect="1"/>
                          </pic:cNvPicPr>
                        </pic:nvPicPr>
                        <pic:blipFill rotWithShape="1">
                          <a:blip r:embed="rId16" cstate="print"/>
                          <a:srcRect l="66253" t="13590" r="2394" b="18456"/>
                          <a:stretch/>
                        </pic:blipFill>
                        <pic:spPr bwMode="auto">
                          <a:xfrm>
                            <a:off x="3816350" y="0"/>
                            <a:ext cx="1797050" cy="2190750"/>
                          </a:xfrm>
                          <a:prstGeom prst="rect">
                            <a:avLst/>
                          </a:prstGeom>
                          <a:ln>
                            <a:noFill/>
                          </a:ln>
                        </pic:spPr>
                      </pic:pic>
                      <pic:pic xmlns:pic="http://schemas.openxmlformats.org/drawingml/2006/picture">
                        <pic:nvPicPr>
                          <pic:cNvPr id="24" name="Imagen 20" descr="Interfaz de usuario gráfica, Aplicación&#10;&#10;Descripción generada automáticamente"/>
                          <pic:cNvPicPr>
                            <a:picLocks noChangeAspect="1"/>
                          </pic:cNvPicPr>
                        </pic:nvPicPr>
                        <pic:blipFill rotWithShape="1">
                          <a:blip r:embed="rId17" cstate="print"/>
                          <a:srcRect l="34013" t="46484" r="33304" b="18653"/>
                          <a:stretch/>
                        </pic:blipFill>
                        <pic:spPr bwMode="auto">
                          <a:xfrm>
                            <a:off x="1536700" y="692150"/>
                            <a:ext cx="1873250" cy="1123950"/>
                          </a:xfrm>
                          <a:prstGeom prst="rect">
                            <a:avLst/>
                          </a:prstGeom>
                          <a:ln>
                            <a:noFill/>
                          </a:ln>
                        </pic:spPr>
                      </pic:pic>
                      <pic:pic xmlns:pic="http://schemas.openxmlformats.org/drawingml/2006/picture">
                        <pic:nvPicPr>
                          <pic:cNvPr id="27" name="Imagen 27" descr="Interfaz de usuario gráfica, Sitio web&#10;&#10;Descripción generada automáticamente"/>
                          <pic:cNvPicPr>
                            <a:picLocks noChangeAspect="1"/>
                          </pic:cNvPicPr>
                        </pic:nvPicPr>
                        <pic:blipFill rotWithShape="1">
                          <a:blip r:embed="rId18" cstate="print"/>
                          <a:srcRect l="20054" t="35848" r="56459" b="17471"/>
                          <a:stretch/>
                        </pic:blipFill>
                        <pic:spPr bwMode="auto">
                          <a:xfrm>
                            <a:off x="0" y="425450"/>
                            <a:ext cx="1346200" cy="1504950"/>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500AAA5B" id="Grupo 21" o:spid="_x0000_s1026" style="position:absolute;margin-left:8.8pt;margin-top:4.5pt;width:442pt;height:172.5pt;z-index:251665408;mso-position-horizontal-relative:margin" coordsize="56134,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alt="Interfaz de usuario gráfica, Aplicación&#10;&#10;Descripción generada automáticamente" style="position:absolute;left:38163;width:17971;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">
                  <v:imagedata r:id="rId19" o:title="Interfaz de usuario gráfica, Aplicación&#10;&#10;Descripción generada automáticamente" croptop="8906f" cropbottom="12095f" cropleft="43420f" cropright="1569f"/>
                </v:shape>
                <v:shape id="Imagen 20" o:spid="_x0000_s1028" type="#_x0000_t75" alt="Interfaz de usuario gráfica, Aplicación&#10;&#10;Descripción generada automáticamente" style="position:absolute;left:15367;top:6921;width:18732;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">
                  <v:imagedata r:id="rId20" o:title="Interfaz de usuario gráfica, Aplicación&#10;&#10;Descripción generada automáticamente" croptop="30464f" cropbottom="12224f" cropleft="22291f" cropright="21826f"/>
                </v:shape>
                <v:shape id="Imagen 27" o:spid="_x0000_s1029" type="#_x0000_t75" alt="Interfaz de usuario gráfica, Sitio web&#10;&#10;Descripción generada automáticamente" style="position:absolute;top:4254;width:13462;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">
                  <v:imagedata r:id="rId21" o:title="Interfaz de usuario gráfica, Sitio web&#10;&#10;Descripción generada automáticamente" croptop="23493f" cropbottom="11450f" cropleft="13143f" cropright="37001f"/>
                </v:shape>
                <w10:wrap anchorx="margin"/>
              </v:group>
            </w:pict>
          </mc:Fallback>
        </mc:AlternateContent>
      </w:r>
      <w:r w:rsidR="001051DF">
        <w:rPr>
          <w:b/>
          <w:bCs/>
          <w:lang w:val="es-AR"/>
        </w:rPr>
        <w:t xml:space="preserve">      </w:t>
      </w:r>
      <w:r w:rsidR="0016412D" w:rsidRPr="00DB060C">
        <w:rPr>
          <w:b/>
          <w:bCs/>
          <w:lang w:val="es-AR"/>
        </w:rPr>
        <w:t>Imagen 1: esquema de la industria</w:t>
      </w:r>
    </w:p>
    <w:p w14:paraId="6A71390F" w14:textId="35811577" w:rsidR="0016412D" w:rsidRDefault="0016412D" w:rsidP="0016412D">
      <w:pPr>
        <w:pStyle w:val="Default"/>
        <w:ind w:left="2880"/>
        <w:rPr>
          <w:lang w:val="es-AR"/>
        </w:rPr>
      </w:pPr>
      <w:r>
        <w:rPr>
          <w:lang w:val="es-AR"/>
        </w:rPr>
        <w:t xml:space="preserve"> </w:t>
      </w:r>
    </w:p>
    <w:p w14:paraId="2860E757" w14:textId="77777777" w:rsidR="0016336C" w:rsidRDefault="0016336C" w:rsidP="0016336C">
      <w:pPr>
        <w:pStyle w:val="Default"/>
        <w:rPr>
          <w:lang w:val="es-AR"/>
        </w:rPr>
      </w:pPr>
    </w:p>
    <w:p w14:paraId="2897CA7A" w14:textId="77777777" w:rsidR="0016336C" w:rsidRDefault="0016336C" w:rsidP="0016336C">
      <w:pPr>
        <w:pStyle w:val="Default"/>
        <w:rPr>
          <w:lang w:val="es-AR"/>
        </w:rPr>
      </w:pPr>
    </w:p>
    <w:p w14:paraId="623F63F0" w14:textId="77777777" w:rsidR="0016336C" w:rsidRDefault="0016336C" w:rsidP="0016336C">
      <w:pPr>
        <w:pStyle w:val="Default"/>
        <w:rPr>
          <w:lang w:val="es-AR"/>
        </w:rPr>
      </w:pPr>
    </w:p>
    <w:p w14:paraId="34E9E22D" w14:textId="77777777" w:rsidR="0016336C" w:rsidRDefault="0016336C" w:rsidP="0016336C">
      <w:pPr>
        <w:pStyle w:val="Default"/>
        <w:rPr>
          <w:lang w:val="es-AR"/>
        </w:rPr>
      </w:pPr>
    </w:p>
    <w:p w14:paraId="0B96B915" w14:textId="77777777" w:rsidR="0016336C" w:rsidRDefault="0016336C" w:rsidP="0016336C">
      <w:pPr>
        <w:pStyle w:val="Default"/>
        <w:rPr>
          <w:lang w:val="es-AR"/>
        </w:rPr>
      </w:pPr>
    </w:p>
    <w:p w14:paraId="30472136" w14:textId="77777777" w:rsidR="0016336C" w:rsidRDefault="0016336C" w:rsidP="0016336C">
      <w:pPr>
        <w:pStyle w:val="Default"/>
        <w:rPr>
          <w:lang w:val="es-AR"/>
        </w:rPr>
      </w:pPr>
    </w:p>
    <w:p w14:paraId="33D1F281" w14:textId="77777777" w:rsidR="0016336C" w:rsidRDefault="0016336C" w:rsidP="0016336C">
      <w:pPr>
        <w:pStyle w:val="Default"/>
        <w:rPr>
          <w:lang w:val="es-AR"/>
        </w:rPr>
      </w:pPr>
    </w:p>
    <w:p w14:paraId="18510932" w14:textId="77777777" w:rsidR="0016336C" w:rsidRDefault="0016336C" w:rsidP="0016336C">
      <w:pPr>
        <w:pStyle w:val="Default"/>
        <w:rPr>
          <w:lang w:val="es-AR"/>
        </w:rPr>
      </w:pPr>
    </w:p>
    <w:p w14:paraId="77DA7DD4" w14:textId="77777777" w:rsidR="0016336C" w:rsidRDefault="0016336C" w:rsidP="0016336C">
      <w:pPr>
        <w:pStyle w:val="Default"/>
        <w:rPr>
          <w:lang w:val="es-AR"/>
        </w:rPr>
      </w:pPr>
    </w:p>
    <w:p w14:paraId="141A36D6" w14:textId="77777777" w:rsidR="0016336C" w:rsidRDefault="0016336C" w:rsidP="0016336C">
      <w:pPr>
        <w:pStyle w:val="Default"/>
        <w:rPr>
          <w:lang w:val="es-AR"/>
        </w:rPr>
      </w:pPr>
      <w:r>
        <w:rPr>
          <w:lang w:val="es-AR"/>
        </w:rPr>
        <w:tab/>
      </w:r>
      <w:r>
        <w:rPr>
          <w:lang w:val="es-AR"/>
        </w:rPr>
        <w:tab/>
      </w:r>
      <w:r>
        <w:rPr>
          <w:lang w:val="es-AR"/>
        </w:rPr>
        <w:tab/>
      </w:r>
      <w:r>
        <w:rPr>
          <w:lang w:val="es-AR"/>
        </w:rPr>
        <w:tab/>
      </w:r>
    </w:p>
    <w:p w14:paraId="4CB67D4B" w14:textId="77777777" w:rsidR="0016336C" w:rsidRDefault="0016336C" w:rsidP="0016336C">
      <w:pPr>
        <w:pStyle w:val="Default"/>
        <w:ind w:firstLine="720"/>
        <w:rPr>
          <w:lang w:val="es-AR"/>
        </w:rPr>
      </w:pPr>
    </w:p>
    <w:p w14:paraId="0FF18003" w14:textId="77777777" w:rsidR="0016336C" w:rsidRDefault="0016336C" w:rsidP="0016336C">
      <w:pPr>
        <w:pStyle w:val="Default"/>
        <w:ind w:firstLine="720"/>
        <w:rPr>
          <w:lang w:val="es-AR"/>
        </w:rPr>
      </w:pPr>
    </w:p>
    <w:p w14:paraId="3EC8BDCB" w14:textId="77777777" w:rsidR="0016336C" w:rsidRDefault="0016336C" w:rsidP="0016336C">
      <w:pPr>
        <w:pStyle w:val="Default"/>
        <w:ind w:firstLine="720"/>
        <w:rPr>
          <w:lang w:val="es-AR"/>
        </w:rPr>
      </w:pPr>
      <w:r>
        <w:rPr>
          <w:lang w:val="es-AR"/>
        </w:rPr>
        <w:t>Upstream</w:t>
      </w:r>
      <w:r>
        <w:rPr>
          <w:lang w:val="es-AR"/>
        </w:rPr>
        <w:tab/>
      </w:r>
      <w:r>
        <w:rPr>
          <w:lang w:val="es-AR"/>
        </w:rPr>
        <w:tab/>
      </w:r>
      <w:r>
        <w:rPr>
          <w:lang w:val="es-AR"/>
        </w:rPr>
        <w:tab/>
        <w:t xml:space="preserve">     Midstream</w:t>
      </w:r>
      <w:r>
        <w:rPr>
          <w:lang w:val="es-AR"/>
        </w:rPr>
        <w:tab/>
      </w:r>
      <w:r>
        <w:rPr>
          <w:lang w:val="es-AR"/>
        </w:rPr>
        <w:tab/>
      </w:r>
      <w:r>
        <w:rPr>
          <w:lang w:val="es-AR"/>
        </w:rPr>
        <w:tab/>
        <w:t xml:space="preserve">    Downstream</w:t>
      </w:r>
    </w:p>
    <w:p w14:paraId="3625F242" w14:textId="77777777" w:rsidR="0016336C" w:rsidRDefault="0016336C" w:rsidP="0016336C">
      <w:pPr>
        <w:pStyle w:val="Default"/>
        <w:rPr>
          <w:lang w:val="es-AR"/>
        </w:rPr>
      </w:pPr>
    </w:p>
    <w:p w14:paraId="68CB9BD3" w14:textId="2ACCEC58" w:rsidR="0016336C" w:rsidRDefault="003A1FAA" w:rsidP="003A1FAA">
      <w:pPr>
        <w:pStyle w:val="Default"/>
        <w:ind w:left="2880"/>
        <w:rPr>
          <w:lang w:val="es-AR"/>
        </w:rPr>
      </w:pPr>
      <w:r>
        <w:rPr>
          <w:lang w:val="es-AR"/>
        </w:rPr>
        <w:t xml:space="preserve">  </w:t>
      </w:r>
      <w:r w:rsidR="0016412D">
        <w:rPr>
          <w:lang w:val="es-AR"/>
        </w:rPr>
        <w:t>Fuente: Elaboración propia</w:t>
      </w:r>
    </w:p>
    <w:p w14:paraId="78878C4D" w14:textId="6625E34A" w:rsidR="00E54A14" w:rsidRDefault="00E54A14" w:rsidP="00106A87">
      <w:pPr>
        <w:spacing w:after="120"/>
        <w:rPr>
          <w:lang w:val="es-AR"/>
        </w:rPr>
      </w:pPr>
    </w:p>
    <w:p w14:paraId="40858A97" w14:textId="3031CD5B" w:rsidR="000463B5" w:rsidRDefault="00E54A14" w:rsidP="00E54A14">
      <w:pPr>
        <w:rPr>
          <w:lang w:val="es-AR"/>
        </w:rPr>
      </w:pPr>
      <w:r>
        <w:rPr>
          <w:lang w:val="es-AR"/>
        </w:rPr>
        <w:t>Esta actividad en crecimiento se debía principalmente al descubrimiento en 2011 de la Formación Vaca Muerta, principal reservorio de petróleo y gas no convencional en el país (</w:t>
      </w:r>
      <w:r w:rsidR="003C62CB">
        <w:rPr>
          <w:lang w:val="es-AR"/>
        </w:rPr>
        <w:t xml:space="preserve">36000 </w:t>
      </w:r>
      <w:r>
        <w:rPr>
          <w:lang w:val="es-AR"/>
        </w:rPr>
        <w:t>km2</w:t>
      </w:r>
      <w:r w:rsidR="003C62CB">
        <w:rPr>
          <w:lang w:val="es-AR"/>
        </w:rPr>
        <w:t xml:space="preserve"> – superficie similar a Suiza o los Países Bajos -</w:t>
      </w:r>
      <w:r>
        <w:rPr>
          <w:lang w:val="es-AR"/>
        </w:rPr>
        <w:t xml:space="preserve"> con un espesor de 60 a 520 mts).</w:t>
      </w:r>
    </w:p>
    <w:p w14:paraId="429B0F7D" w14:textId="124604CB" w:rsidR="00E54A14" w:rsidRDefault="00E54A14" w:rsidP="00E54A14">
      <w:pPr>
        <w:rPr>
          <w:lang w:val="es-AR"/>
        </w:rPr>
      </w:pPr>
      <w:r>
        <w:rPr>
          <w:lang w:val="es-AR"/>
        </w:rPr>
        <w:lastRenderedPageBreak/>
        <w:t xml:space="preserve">Las estimaciones de reservas probadas, con 22500 millones de Barriles Equivalentes de Petróleo pusieron a Argentina en segundo lugar del mundo como reservorio de Gas de Esquisto o Shale Gas (desplazando a Estados Unidos) y cuarto en Petróleo de Esquisto, más conocido como Shale Oil. </w:t>
      </w:r>
    </w:p>
    <w:p w14:paraId="1A61CC31" w14:textId="5874CC0A" w:rsidR="00E54A14" w:rsidRPr="0016336C" w:rsidRDefault="00E54A14" w:rsidP="0016336C">
      <w:pPr>
        <w:rPr>
          <w:lang w:val="es-AR"/>
        </w:rPr>
      </w:pPr>
      <w:r w:rsidRPr="0016336C">
        <w:rPr>
          <w:lang w:val="es-AR"/>
        </w:rPr>
        <w:t>En 2013, se firma un convenio entre </w:t>
      </w:r>
      <w:r>
        <w:fldChar w:fldCharType="begin"/>
      </w:r>
      <w:r w:rsidRPr="006B3A6E">
        <w:rPr>
          <w:lang w:val="es-AR"/>
          <w:rPrChange w:id="4" w:author="Griselda C. Cabilla" w:date="2023-06-05T07:53:00Z">
            <w:rPr/>
          </w:rPrChange>
        </w:rPr>
        <w:instrText>HYPERLINK "https://es.wikipedia.org/wiki/Chevron_Corporation" \o "Chevron Corporation"</w:instrText>
      </w:r>
      <w:r>
        <w:fldChar w:fldCharType="separate"/>
      </w:r>
      <w:r w:rsidRPr="0016336C">
        <w:rPr>
          <w:lang w:val="es-AR"/>
        </w:rPr>
        <w:t>Chevron</w:t>
      </w:r>
      <w:r>
        <w:rPr>
          <w:lang w:val="es-AR"/>
        </w:rPr>
        <w:fldChar w:fldCharType="end"/>
      </w:r>
      <w:r w:rsidRPr="0016336C">
        <w:rPr>
          <w:lang w:val="es-AR"/>
        </w:rPr>
        <w:t> e YPF para la exploración y explotación no convencional en Vaca Muerta. En 2013 comenzaron un proyecto piloto, financiado por Chevron, que implicó una inversión de 1240 millones de dólares y la perforación de 161 pozos. Unos meses después se firmó un convenio que dispuso la perforación de 170 pozos más y una inversión conjunta de más de 1600 millones de dólares.</w:t>
      </w:r>
      <w:r>
        <w:fldChar w:fldCharType="begin"/>
      </w:r>
      <w:r w:rsidRPr="006B3A6E">
        <w:rPr>
          <w:lang w:val="es-AR"/>
          <w:rPrChange w:id="5" w:author="Griselda C. Cabilla" w:date="2023-06-05T07:53:00Z">
            <w:rPr/>
          </w:rPrChange>
        </w:rPr>
        <w:instrText>HYPERLINK "https://es.wikipedia.org/wiki/Yacimiento_petrol%C3%ADfero_Vaca_Muerta" \l "cite_note-13"</w:instrText>
      </w:r>
      <w:r>
        <w:fldChar w:fldCharType="separate"/>
      </w:r>
      <w:r w:rsidRPr="0016336C">
        <w:rPr>
          <w:lang w:val="es-AR"/>
        </w:rPr>
        <w:t>13</w:t>
      </w:r>
      <w:r>
        <w:rPr>
          <w:lang w:val="es-AR"/>
        </w:rPr>
        <w:fldChar w:fldCharType="end"/>
      </w:r>
      <w:r w:rsidRPr="0016336C">
        <w:rPr>
          <w:lang w:val="es-AR"/>
        </w:rPr>
        <w:t xml:space="preserve">​ </w:t>
      </w:r>
      <w:r w:rsidR="0016336C">
        <w:rPr>
          <w:lang w:val="es-AR"/>
        </w:rPr>
        <w:t>También e</w:t>
      </w:r>
      <w:r w:rsidRPr="0016336C">
        <w:rPr>
          <w:lang w:val="es-AR"/>
        </w:rPr>
        <w:t>n 2013 desembarcó Dow para explotar, también junto a YPF, el yacimiento El Orejano.</w:t>
      </w:r>
      <w:r>
        <w:fldChar w:fldCharType="begin"/>
      </w:r>
      <w:r w:rsidRPr="006B3A6E">
        <w:rPr>
          <w:lang w:val="es-AR"/>
          <w:rPrChange w:id="6" w:author="Griselda C. Cabilla" w:date="2023-06-05T07:53:00Z">
            <w:rPr/>
          </w:rPrChange>
        </w:rPr>
        <w:instrText>HYPERLINK "https://es.wikipedia.org/wiki/Yacimiento_petrol%C3%ADfero_Vaca_Muerta" \l "cite_note-14"</w:instrText>
      </w:r>
      <w:r>
        <w:fldChar w:fldCharType="separate"/>
      </w:r>
      <w:r w:rsidRPr="0016336C">
        <w:rPr>
          <w:lang w:val="es-AR"/>
        </w:rPr>
        <w:t>14</w:t>
      </w:r>
      <w:r>
        <w:rPr>
          <w:lang w:val="es-AR"/>
        </w:rPr>
        <w:fldChar w:fldCharType="end"/>
      </w:r>
      <w:r w:rsidRPr="0016336C">
        <w:rPr>
          <w:lang w:val="es-AR"/>
        </w:rPr>
        <w:t xml:space="preserve">​ Comenzaron con un proyecto piloto en </w:t>
      </w:r>
      <w:r w:rsidR="0016336C">
        <w:rPr>
          <w:lang w:val="es-AR"/>
        </w:rPr>
        <w:t>S</w:t>
      </w:r>
      <w:r w:rsidR="0016336C" w:rsidRPr="0016336C">
        <w:rPr>
          <w:lang w:val="es-AR"/>
        </w:rPr>
        <w:t xml:space="preserve">hale </w:t>
      </w:r>
      <w:r w:rsidRPr="0016336C">
        <w:rPr>
          <w:lang w:val="es-AR"/>
        </w:rPr>
        <w:t>gas que contaba con cuatro pozos.</w:t>
      </w:r>
    </w:p>
    <w:p w14:paraId="34E33D3B" w14:textId="5FE6F82A" w:rsidR="00E54A14" w:rsidRPr="0016336C" w:rsidRDefault="00E54A14" w:rsidP="0016336C">
      <w:pPr>
        <w:rPr>
          <w:lang w:val="es-AR"/>
        </w:rPr>
      </w:pPr>
      <w:r w:rsidRPr="000463B5">
        <w:rPr>
          <w:lang w:val="es-AR"/>
        </w:rPr>
        <w:t>En </w:t>
      </w:r>
      <w:r>
        <w:fldChar w:fldCharType="begin"/>
      </w:r>
      <w:r w:rsidRPr="006B3A6E">
        <w:rPr>
          <w:lang w:val="es-AR"/>
          <w:rPrChange w:id="7" w:author="Griselda C. Cabilla" w:date="2023-06-05T07:45:00Z">
            <w:rPr/>
          </w:rPrChange>
        </w:rPr>
        <w:instrText>HYPERLINK "https://es.wikipedia.org/wiki/2014" \o "2014"</w:instrText>
      </w:r>
      <w:r>
        <w:fldChar w:fldCharType="separate"/>
      </w:r>
      <w:r w:rsidRPr="000463B5">
        <w:rPr>
          <w:lang w:val="es-AR"/>
        </w:rPr>
        <w:t>2014</w:t>
      </w:r>
      <w:r>
        <w:rPr>
          <w:lang w:val="es-AR"/>
        </w:rPr>
        <w:fldChar w:fldCharType="end"/>
      </w:r>
      <w:r w:rsidRPr="000463B5">
        <w:rPr>
          <w:lang w:val="es-AR"/>
        </w:rPr>
        <w:t> la cantidad de petróleo producido en la cuenca neuquina comenzó a crecer. Se produjo el ingreso de nuevas petroleras, entre las que se cuentan la francesa Total,</w:t>
      </w:r>
      <w:r w:rsidR="00591574" w:rsidRPr="000463B5">
        <w:rPr>
          <w:lang w:val="es-AR"/>
        </w:rPr>
        <w:t xml:space="preserve"> </w:t>
      </w:r>
      <w:r w:rsidRPr="000463B5">
        <w:rPr>
          <w:lang w:val="es-AR"/>
        </w:rPr>
        <w:t xml:space="preserve"> la estadounidense </w:t>
      </w:r>
      <w:r>
        <w:fldChar w:fldCharType="begin"/>
      </w:r>
      <w:r w:rsidRPr="006B3A6E">
        <w:rPr>
          <w:lang w:val="es-AR"/>
          <w:rPrChange w:id="8" w:author="Griselda C. Cabilla" w:date="2023-06-05T07:45:00Z">
            <w:rPr/>
          </w:rPrChange>
        </w:rPr>
        <w:instrText>HYPERLINK "https://es.wikipedia.org/wiki/ExxonMobil" \o "ExxonMobil"</w:instrText>
      </w:r>
      <w:r>
        <w:fldChar w:fldCharType="separate"/>
      </w:r>
      <w:r w:rsidRPr="000463B5">
        <w:rPr>
          <w:lang w:val="es-AR"/>
        </w:rPr>
        <w:t>Exxon Mobil</w:t>
      </w:r>
      <w:r>
        <w:rPr>
          <w:lang w:val="es-AR"/>
        </w:rPr>
        <w:fldChar w:fldCharType="end"/>
      </w:r>
      <w:r w:rsidRPr="000463B5">
        <w:rPr>
          <w:lang w:val="es-AR"/>
        </w:rPr>
        <w:t>, la holandesa </w:t>
      </w:r>
      <w:r>
        <w:fldChar w:fldCharType="begin"/>
      </w:r>
      <w:r w:rsidRPr="006B3A6E">
        <w:rPr>
          <w:lang w:val="es-AR"/>
          <w:rPrChange w:id="9" w:author="Griselda C. Cabilla" w:date="2023-06-05T07:45:00Z">
            <w:rPr/>
          </w:rPrChange>
        </w:rPr>
        <w:instrText>HYPERLINK "https://es.wikipedia.org/wiki/Royal_Dutch_Shell" \o "Royal Dutch Shell"</w:instrText>
      </w:r>
      <w:r>
        <w:fldChar w:fldCharType="separate"/>
      </w:r>
      <w:r w:rsidRPr="000463B5">
        <w:rPr>
          <w:lang w:val="es-AR"/>
        </w:rPr>
        <w:t>Shell</w:t>
      </w:r>
      <w:r>
        <w:rPr>
          <w:lang w:val="es-AR"/>
        </w:rPr>
        <w:fldChar w:fldCharType="end"/>
      </w:r>
      <w:r w:rsidRPr="000463B5">
        <w:rPr>
          <w:lang w:val="es-AR"/>
        </w:rPr>
        <w:t xml:space="preserve"> y las canadienses </w:t>
      </w:r>
      <w:r w:rsidR="000463B5" w:rsidRPr="000463B5">
        <w:rPr>
          <w:lang w:val="es-AR"/>
        </w:rPr>
        <w:t>Américas</w:t>
      </w:r>
      <w:r w:rsidRPr="000463B5">
        <w:rPr>
          <w:lang w:val="es-AR"/>
        </w:rPr>
        <w:t xml:space="preserve"> Petrogas y Madalena </w:t>
      </w:r>
      <w:r w:rsidRPr="0016336C">
        <w:rPr>
          <w:lang w:val="es-AR"/>
        </w:rPr>
        <w:t>Energy.</w:t>
      </w:r>
      <w:r>
        <w:fldChar w:fldCharType="begin"/>
      </w:r>
      <w:r w:rsidRPr="006B3A6E">
        <w:rPr>
          <w:lang w:val="es-AR"/>
          <w:rPrChange w:id="10" w:author="Griselda C. Cabilla" w:date="2023-06-05T07:45:00Z">
            <w:rPr/>
          </w:rPrChange>
        </w:rPr>
        <w:instrText>HYPERLINK "https://es.wikipedia.org/wiki/Yacimiento_petrol%C3%ADfero_Vaca_Muerta" \l "cite_note-:3-16"</w:instrText>
      </w:r>
      <w:r w:rsidR="0049770E">
        <w:fldChar w:fldCharType="separate"/>
      </w:r>
      <w:r>
        <w:fldChar w:fldCharType="end"/>
      </w:r>
      <w:r w:rsidRPr="0016336C">
        <w:rPr>
          <w:lang w:val="es-AR"/>
        </w:rPr>
        <w:t>​ Ta</w:t>
      </w:r>
      <w:r w:rsidRPr="000463B5">
        <w:rPr>
          <w:lang w:val="es-AR"/>
        </w:rPr>
        <w:t>mbién comenzaron a trabajar petroleras de capitales nacionales como </w:t>
      </w:r>
      <w:r>
        <w:fldChar w:fldCharType="begin"/>
      </w:r>
      <w:r w:rsidRPr="006B3A6E">
        <w:rPr>
          <w:lang w:val="es-AR"/>
          <w:rPrChange w:id="11" w:author="Griselda C. Cabilla" w:date="2023-06-05T07:53:00Z">
            <w:rPr/>
          </w:rPrChange>
        </w:rPr>
        <w:instrText>HYPERLINK "https://es.wikipedia.org/wiki/Pan_American_Energy" \o "Pan American Energy"</w:instrText>
      </w:r>
      <w:r>
        <w:fldChar w:fldCharType="separate"/>
      </w:r>
      <w:r w:rsidRPr="000463B5">
        <w:rPr>
          <w:lang w:val="es-AR"/>
        </w:rPr>
        <w:t>Pan American Energy</w:t>
      </w:r>
      <w:r>
        <w:rPr>
          <w:lang w:val="es-AR"/>
        </w:rPr>
        <w:fldChar w:fldCharType="end"/>
      </w:r>
      <w:r w:rsidRPr="000463B5">
        <w:rPr>
          <w:lang w:val="es-AR"/>
        </w:rPr>
        <w:t> (PAE), </w:t>
      </w:r>
      <w:r>
        <w:fldChar w:fldCharType="begin"/>
      </w:r>
      <w:r w:rsidRPr="006B3A6E">
        <w:rPr>
          <w:lang w:val="es-AR"/>
          <w:rPrChange w:id="12" w:author="Griselda C. Cabilla" w:date="2023-06-05T07:53:00Z">
            <w:rPr/>
          </w:rPrChange>
        </w:rPr>
        <w:instrText>HYPERLINK "https://es.wikipedia.org/wiki/Pluspetrol" \o "Pluspetrol"</w:instrText>
      </w:r>
      <w:r>
        <w:fldChar w:fldCharType="separate"/>
      </w:r>
      <w:r w:rsidRPr="000463B5">
        <w:rPr>
          <w:lang w:val="es-AR"/>
        </w:rPr>
        <w:t>Pluspetrol</w:t>
      </w:r>
      <w:r>
        <w:rPr>
          <w:lang w:val="es-AR"/>
        </w:rPr>
        <w:fldChar w:fldCharType="end"/>
      </w:r>
      <w:r w:rsidRPr="000463B5">
        <w:rPr>
          <w:lang w:val="es-AR"/>
        </w:rPr>
        <w:t> y </w:t>
      </w:r>
      <w:r>
        <w:fldChar w:fldCharType="begin"/>
      </w:r>
      <w:r w:rsidRPr="006B3A6E">
        <w:rPr>
          <w:lang w:val="es-AR"/>
          <w:rPrChange w:id="13" w:author="Griselda C. Cabilla" w:date="2023-06-05T07:53:00Z">
            <w:rPr/>
          </w:rPrChange>
        </w:rPr>
        <w:instrText>HYPERLINK "https://es.wikipedia.org/wiki/Tecpetrol" \o "Tecpetrol"</w:instrText>
      </w:r>
      <w:r>
        <w:fldChar w:fldCharType="separate"/>
      </w:r>
      <w:r w:rsidRPr="000463B5">
        <w:rPr>
          <w:lang w:val="es-AR"/>
        </w:rPr>
        <w:t>Tecpetrol</w:t>
      </w:r>
      <w:r>
        <w:rPr>
          <w:lang w:val="es-AR"/>
        </w:rPr>
        <w:fldChar w:fldCharType="end"/>
      </w:r>
      <w:r w:rsidRPr="000463B5">
        <w:rPr>
          <w:lang w:val="es-AR"/>
        </w:rPr>
        <w:t> (propiedad de </w:t>
      </w:r>
      <w:r>
        <w:fldChar w:fldCharType="begin"/>
      </w:r>
      <w:r w:rsidRPr="006B3A6E">
        <w:rPr>
          <w:lang w:val="es-AR"/>
          <w:rPrChange w:id="14" w:author="Griselda C. Cabilla" w:date="2023-06-05T07:53:00Z">
            <w:rPr/>
          </w:rPrChange>
        </w:rPr>
        <w:instrText>HYPERLINK "https://es.wikipedia.org/wiki/Techint" \o "Techint"</w:instrText>
      </w:r>
      <w:r>
        <w:fldChar w:fldCharType="separate"/>
      </w:r>
      <w:r w:rsidRPr="0016336C">
        <w:rPr>
          <w:lang w:val="es-AR"/>
        </w:rPr>
        <w:t>Techint</w:t>
      </w:r>
      <w:r>
        <w:rPr>
          <w:lang w:val="es-AR"/>
        </w:rPr>
        <w:fldChar w:fldCharType="end"/>
      </w:r>
      <w:r w:rsidR="0016336C">
        <w:rPr>
          <w:lang w:val="es-AR"/>
        </w:rPr>
        <w:t>)</w:t>
      </w:r>
      <w:r w:rsidRPr="0016336C">
        <w:rPr>
          <w:lang w:val="es-AR"/>
        </w:rPr>
        <w:t>​</w:t>
      </w:r>
    </w:p>
    <w:p w14:paraId="790E4397" w14:textId="2620C5EA" w:rsidR="0016336C" w:rsidRDefault="0016336C" w:rsidP="0016336C">
      <w:pPr>
        <w:rPr>
          <w:lang w:val="es-AR"/>
        </w:rPr>
      </w:pPr>
      <w:r>
        <w:rPr>
          <w:lang w:val="es-AR"/>
        </w:rPr>
        <w:t xml:space="preserve">Hasta mediados de 2019 se observó un incremento sin pausa en la Completación de pozos, considerándose la cantidad de etapas de fracturas/mes un buen indicador de la </w:t>
      </w:r>
      <w:r w:rsidR="00F65A2D">
        <w:rPr>
          <w:lang w:val="es-AR"/>
        </w:rPr>
        <w:t xml:space="preserve">actividad de la </w:t>
      </w:r>
      <w:r>
        <w:rPr>
          <w:lang w:val="es-AR"/>
        </w:rPr>
        <w:t xml:space="preserve">cuenca. </w:t>
      </w:r>
    </w:p>
    <w:p w14:paraId="4BE5A65C" w14:textId="0E41D3F1" w:rsidR="000463B5" w:rsidRPr="00A95E0B" w:rsidRDefault="00DB060C" w:rsidP="003C3C37">
      <w:pPr>
        <w:ind w:left="1440"/>
        <w:rPr>
          <w:b/>
          <w:bCs/>
          <w:lang w:val="es-AR"/>
        </w:rPr>
      </w:pPr>
      <w:r w:rsidRPr="00A95E0B">
        <w:rPr>
          <w:b/>
          <w:bCs/>
          <w:lang w:val="es-AR"/>
        </w:rPr>
        <w:t>Gráfico 1</w:t>
      </w:r>
      <w:r w:rsidR="003C3C37" w:rsidRPr="00A95E0B">
        <w:rPr>
          <w:b/>
          <w:bCs/>
          <w:lang w:val="es-AR"/>
        </w:rPr>
        <w:t>: Evolución anual de Etapas de fractura</w:t>
      </w:r>
      <w:r w:rsidR="003C3C37" w:rsidRPr="00A95E0B">
        <w:rPr>
          <w:b/>
          <w:bCs/>
          <w:noProof/>
          <w:lang w:val="es-AR"/>
        </w:rPr>
        <w:t xml:space="preserve"> </w:t>
      </w:r>
      <w:r w:rsidR="000463B5" w:rsidRPr="00A95E0B">
        <w:rPr>
          <w:b/>
          <w:bCs/>
          <w:noProof/>
        </w:rPr>
        <w:drawing>
          <wp:anchor distT="0" distB="0" distL="114300" distR="114300" simplePos="0" relativeHeight="251662336" behindDoc="0" locked="0" layoutInCell="1" allowOverlap="1" wp14:anchorId="7EC1C641" wp14:editId="7E3B2F98">
            <wp:simplePos x="0" y="0"/>
            <wp:positionH relativeFrom="column">
              <wp:posOffset>368300</wp:posOffset>
            </wp:positionH>
            <wp:positionV relativeFrom="paragraph">
              <wp:posOffset>282575</wp:posOffset>
            </wp:positionV>
            <wp:extent cx="5039360" cy="2603500"/>
            <wp:effectExtent l="0" t="0" r="8890" b="6350"/>
            <wp:wrapNone/>
            <wp:docPr id="17" name="Imagen 17" descr="Argentina Oil &amp; Gas on Twitter: &quot;La cantidad de fracturas es el mejor  termómetro para entender la actividad en Vaca Muerta. A resaltar: - En el  2019 se cuadriplicaron respecto al 2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gentina Oil &amp; Gas on Twitter: &quot;La cantidad de fracturas es el mejor  termómetro para entender la actividad en Vaca Muerta. A resaltar: - En el  2019 se cuadriplicaron respecto al 2016 ("/>
                    <pic:cNvPicPr>
                      <a:picLocks noChangeAspect="1" noChangeArrowheads="1"/>
                    </pic:cNvPicPr>
                  </pic:nvPicPr>
                  <pic:blipFill rotWithShape="1">
                    <a:blip r:embed="rId22">
                      <a:extLst>
                        <a:ext uri="{28A0092B-C50C-407E-A947-70E740481C1C}">
                          <a14:useLocalDpi xmlns:a14="http://schemas.microsoft.com/office/drawing/2010/main" val="0"/>
                        </a:ext>
                      </a:extLst>
                    </a:blip>
                    <a:srcRect b="3294"/>
                    <a:stretch/>
                  </pic:blipFill>
                  <pic:spPr bwMode="auto">
                    <a:xfrm>
                      <a:off x="0" y="0"/>
                      <a:ext cx="5039360" cy="260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31A469" w14:textId="5AC435F4" w:rsidR="0016336C" w:rsidRDefault="0016336C" w:rsidP="0016336C">
      <w:pPr>
        <w:rPr>
          <w:lang w:val="es-AR"/>
        </w:rPr>
      </w:pPr>
    </w:p>
    <w:p w14:paraId="3E7D1CB9" w14:textId="77777777" w:rsidR="0016336C" w:rsidRDefault="0016336C" w:rsidP="0016336C">
      <w:pPr>
        <w:rPr>
          <w:lang w:val="es-AR"/>
        </w:rPr>
      </w:pPr>
    </w:p>
    <w:p w14:paraId="60C3B11C" w14:textId="77777777" w:rsidR="0016336C" w:rsidRDefault="0016336C" w:rsidP="0016336C">
      <w:pPr>
        <w:rPr>
          <w:lang w:val="es-AR"/>
        </w:rPr>
      </w:pPr>
    </w:p>
    <w:p w14:paraId="4E6E5916" w14:textId="77777777" w:rsidR="0016336C" w:rsidRDefault="0016336C" w:rsidP="0016336C">
      <w:pPr>
        <w:rPr>
          <w:lang w:val="es-AR"/>
        </w:rPr>
      </w:pPr>
    </w:p>
    <w:p w14:paraId="7A5C79A1" w14:textId="77777777" w:rsidR="0016336C" w:rsidRDefault="0016336C" w:rsidP="0016336C">
      <w:pPr>
        <w:rPr>
          <w:lang w:val="es-AR"/>
        </w:rPr>
      </w:pPr>
    </w:p>
    <w:p w14:paraId="48B3111F" w14:textId="0FD10FF9" w:rsidR="0016336C" w:rsidRDefault="003C3C37" w:rsidP="003C3C37">
      <w:pPr>
        <w:pStyle w:val="Default"/>
        <w:ind w:left="2160" w:firstLine="720"/>
        <w:rPr>
          <w:lang w:val="es-AR"/>
        </w:rPr>
      </w:pPr>
      <w:r>
        <w:rPr>
          <w:lang w:val="es-AR"/>
        </w:rPr>
        <w:t xml:space="preserve">Fuente: </w:t>
      </w:r>
      <w:r w:rsidR="0016336C">
        <w:rPr>
          <w:lang w:val="es-AR"/>
        </w:rPr>
        <w:t>Twiter</w:t>
      </w:r>
      <w:r w:rsidR="00172F4B">
        <w:rPr>
          <w:lang w:val="es-AR"/>
        </w:rPr>
        <w:t>/Secretaría de Energía</w:t>
      </w:r>
    </w:p>
    <w:p w14:paraId="18A4A104" w14:textId="6B47FDD3" w:rsidR="0016336C" w:rsidRDefault="0016336C" w:rsidP="0016336C">
      <w:pPr>
        <w:rPr>
          <w:lang w:val="es-AR"/>
        </w:rPr>
      </w:pPr>
    </w:p>
    <w:p w14:paraId="43E16ED4" w14:textId="13B8D449" w:rsidR="0016336C" w:rsidRDefault="000463B5" w:rsidP="0016336C">
      <w:pPr>
        <w:rPr>
          <w:lang w:val="es-AR"/>
        </w:rPr>
      </w:pPr>
      <w:r>
        <w:rPr>
          <w:lang w:val="es-AR"/>
        </w:rPr>
        <w:t xml:space="preserve">Retomando los segmentos en los que se subdivide esta industria, nos enfocaremos en el </w:t>
      </w:r>
      <w:r w:rsidR="00D15219">
        <w:rPr>
          <w:lang w:val="es-AR"/>
        </w:rPr>
        <w:t>primero de éstos, el Upstream</w:t>
      </w:r>
      <w:r>
        <w:rPr>
          <w:lang w:val="es-AR"/>
        </w:rPr>
        <w:t>.</w:t>
      </w:r>
    </w:p>
    <w:p w14:paraId="40F1C569" w14:textId="22137778" w:rsidR="00B61CA4" w:rsidRDefault="00B61CA4" w:rsidP="00B61CA4">
      <w:pPr>
        <w:rPr>
          <w:lang w:val="es-AR"/>
        </w:rPr>
      </w:pPr>
      <w:r>
        <w:rPr>
          <w:lang w:val="es-AR"/>
        </w:rPr>
        <w:t>E</w:t>
      </w:r>
      <w:r w:rsidR="00046962">
        <w:rPr>
          <w:lang w:val="es-AR"/>
        </w:rPr>
        <w:t>l Upstrea</w:t>
      </w:r>
      <w:r w:rsidR="002F365B">
        <w:rPr>
          <w:lang w:val="es-AR"/>
        </w:rPr>
        <w:t>m</w:t>
      </w:r>
      <w:r w:rsidR="00046962">
        <w:rPr>
          <w:lang w:val="es-AR"/>
        </w:rPr>
        <w:t xml:space="preserve">, </w:t>
      </w:r>
      <w:r>
        <w:rPr>
          <w:lang w:val="es-AR"/>
        </w:rPr>
        <w:t>es el sector que lleva a cabo las búsquedas de nuevos yacimientos o reservorios de petróleo y gas, ya sea terrestres o acuáticos. Una vez descubiertos estos reservorios, mediante perforaciones que se denominan exploratorias, se comienza la explotación del yacimiento propiamente dicha. Es en este momento, sobre todo, en el cual</w:t>
      </w:r>
      <w:r w:rsidR="002F365B">
        <w:rPr>
          <w:lang w:val="es-AR"/>
        </w:rPr>
        <w:t xml:space="preserve"> </w:t>
      </w:r>
      <w:r>
        <w:rPr>
          <w:lang w:val="es-AR"/>
        </w:rPr>
        <w:t xml:space="preserve">se recurre a </w:t>
      </w:r>
      <w:r w:rsidR="002F365B">
        <w:rPr>
          <w:lang w:val="es-AR"/>
        </w:rPr>
        <w:t xml:space="preserve">la utilización de </w:t>
      </w:r>
      <w:r w:rsidR="00046962">
        <w:rPr>
          <w:lang w:val="es-AR"/>
        </w:rPr>
        <w:t xml:space="preserve">grandes </w:t>
      </w:r>
      <w:r w:rsidR="00075FD6">
        <w:rPr>
          <w:lang w:val="es-AR"/>
        </w:rPr>
        <w:t>volúmenes</w:t>
      </w:r>
      <w:r w:rsidR="00046962">
        <w:rPr>
          <w:lang w:val="es-AR"/>
        </w:rPr>
        <w:t xml:space="preserve"> de productos </w:t>
      </w:r>
      <w:r w:rsidR="002F365B">
        <w:rPr>
          <w:lang w:val="es-AR"/>
        </w:rPr>
        <w:t xml:space="preserve">químicos </w:t>
      </w:r>
      <w:r w:rsidR="00DD3726">
        <w:rPr>
          <w:lang w:val="es-AR"/>
        </w:rPr>
        <w:t xml:space="preserve">tanto sólidos como líquidos </w:t>
      </w:r>
      <w:r w:rsidR="00046962">
        <w:rPr>
          <w:lang w:val="es-AR"/>
        </w:rPr>
        <w:t xml:space="preserve">(sales, solventes, </w:t>
      </w:r>
      <w:r w:rsidR="00C26A3A">
        <w:rPr>
          <w:lang w:val="es-AR"/>
        </w:rPr>
        <w:t xml:space="preserve">densificantes, </w:t>
      </w:r>
      <w:r w:rsidR="00C476AC">
        <w:rPr>
          <w:lang w:val="es-AR"/>
        </w:rPr>
        <w:t xml:space="preserve">emulsificantes, </w:t>
      </w:r>
      <w:r w:rsidR="00C26A3A">
        <w:rPr>
          <w:lang w:val="es-AR"/>
        </w:rPr>
        <w:t xml:space="preserve">estabilizadores, </w:t>
      </w:r>
      <w:r>
        <w:rPr>
          <w:lang w:val="es-AR"/>
        </w:rPr>
        <w:t>entre otros</w:t>
      </w:r>
      <w:r w:rsidR="00C26A3A">
        <w:rPr>
          <w:lang w:val="es-AR"/>
        </w:rPr>
        <w:t>)</w:t>
      </w:r>
      <w:r>
        <w:rPr>
          <w:lang w:val="es-AR"/>
        </w:rPr>
        <w:t>.</w:t>
      </w:r>
    </w:p>
    <w:p w14:paraId="2BAC73B3" w14:textId="08DF3D29" w:rsidR="00B61CA4" w:rsidRDefault="00B61CA4" w:rsidP="00B61CA4">
      <w:pPr>
        <w:rPr>
          <w:lang w:val="es-AR"/>
        </w:rPr>
      </w:pPr>
      <w:r>
        <w:rPr>
          <w:lang w:val="es-AR"/>
        </w:rPr>
        <w:t>Esta actividad de perforación se lleva a cabo actualmente con una metodología denominada de PAD</w:t>
      </w:r>
      <w:r w:rsidR="00E41475">
        <w:rPr>
          <w:lang w:val="es-AR"/>
        </w:rPr>
        <w:t>, en referencia a una delimitación geográfica de aproximadamente 100 m2</w:t>
      </w:r>
      <w:r>
        <w:rPr>
          <w:lang w:val="es-AR"/>
        </w:rPr>
        <w:t xml:space="preserve">. </w:t>
      </w:r>
      <w:r w:rsidR="00146B16">
        <w:rPr>
          <w:lang w:val="es-AR"/>
        </w:rPr>
        <w:t xml:space="preserve">Dentro de un PAD se perforan </w:t>
      </w:r>
      <w:r>
        <w:rPr>
          <w:lang w:val="es-AR"/>
        </w:rPr>
        <w:t>3 o 4 pozos</w:t>
      </w:r>
      <w:r w:rsidR="00146B16">
        <w:rPr>
          <w:lang w:val="es-AR"/>
        </w:rPr>
        <w:t xml:space="preserve"> los que, una vez perforados, se entuban, cementan y </w:t>
      </w:r>
      <w:r w:rsidR="00C16824">
        <w:rPr>
          <w:lang w:val="es-AR"/>
        </w:rPr>
        <w:t>debe</w:t>
      </w:r>
      <w:r w:rsidR="00A52701">
        <w:rPr>
          <w:lang w:val="es-AR"/>
        </w:rPr>
        <w:t>n</w:t>
      </w:r>
      <w:r w:rsidR="00C16824">
        <w:rPr>
          <w:lang w:val="es-AR"/>
        </w:rPr>
        <w:t xml:space="preserve"> ser puesto</w:t>
      </w:r>
      <w:r w:rsidR="00A52701">
        <w:rPr>
          <w:lang w:val="es-AR"/>
        </w:rPr>
        <w:t>s</w:t>
      </w:r>
      <w:r w:rsidR="00C16824">
        <w:rPr>
          <w:lang w:val="es-AR"/>
        </w:rPr>
        <w:t xml:space="preserve"> </w:t>
      </w:r>
      <w:r w:rsidR="00146B16">
        <w:rPr>
          <w:lang w:val="es-AR"/>
        </w:rPr>
        <w:t>en producción.</w:t>
      </w:r>
      <w:r>
        <w:rPr>
          <w:lang w:val="es-AR"/>
        </w:rPr>
        <w:t xml:space="preserve"> </w:t>
      </w:r>
    </w:p>
    <w:p w14:paraId="7E007C22" w14:textId="13852F22" w:rsidR="00727303" w:rsidRDefault="00B61CA4" w:rsidP="00727303">
      <w:pPr>
        <w:rPr>
          <w:lang w:val="es-AR"/>
        </w:rPr>
      </w:pPr>
      <w:r>
        <w:rPr>
          <w:lang w:val="es-AR"/>
        </w:rPr>
        <w:t xml:space="preserve">Para que un pozo produzca, </w:t>
      </w:r>
      <w:r w:rsidR="00727303">
        <w:rPr>
          <w:lang w:val="es-AR"/>
        </w:rPr>
        <w:t xml:space="preserve">una vez cementado, se debe dar paso a la siguiente etapa </w:t>
      </w:r>
      <w:r>
        <w:rPr>
          <w:lang w:val="es-AR"/>
        </w:rPr>
        <w:t>la cual se denomina Completación</w:t>
      </w:r>
      <w:r w:rsidR="00CB6C02">
        <w:rPr>
          <w:rStyle w:val="Refdenotaalpie"/>
          <w:lang w:val="es-AR"/>
        </w:rPr>
        <w:t>,</w:t>
      </w:r>
      <w:r w:rsidR="00CB6C02">
        <w:rPr>
          <w:lang w:val="es-AR"/>
        </w:rPr>
        <w:t xml:space="preserve"> palabra que se adoptó del original en inglés “Completion”.</w:t>
      </w:r>
    </w:p>
    <w:p w14:paraId="63D77A83" w14:textId="69B51493" w:rsidR="00B61CA4" w:rsidRDefault="00B61CA4" w:rsidP="00727303">
      <w:pPr>
        <w:rPr>
          <w:lang w:val="es-AR"/>
        </w:rPr>
      </w:pPr>
      <w:r>
        <w:rPr>
          <w:lang w:val="es-AR"/>
        </w:rPr>
        <w:lastRenderedPageBreak/>
        <w:t>Otra característica</w:t>
      </w:r>
      <w:r w:rsidR="00503501">
        <w:rPr>
          <w:lang w:val="es-AR"/>
        </w:rPr>
        <w:t xml:space="preserve"> sumamente importante y que define a las </w:t>
      </w:r>
      <w:r>
        <w:rPr>
          <w:lang w:val="es-AR"/>
        </w:rPr>
        <w:t>operaciones de Upstream es la inmediatez de los requerimientos. Dado que toda la actividad engloba una enorme cantidad de equipamiento, personal y productos, todo tiempo no productivo en espera de materiales afecta grandemente la economía de los proyectos</w:t>
      </w:r>
    </w:p>
    <w:p w14:paraId="39AC04CA" w14:textId="561EE022" w:rsidR="00A81BD0" w:rsidRDefault="00C26A3A" w:rsidP="00A81BD0">
      <w:pPr>
        <w:rPr>
          <w:lang w:val="es-AR"/>
        </w:rPr>
      </w:pPr>
      <w:r>
        <w:rPr>
          <w:lang w:val="es-AR"/>
        </w:rPr>
        <w:t>En general, cuando se requiere un producto para atender la perforación de un pozo, se lo requiere a la brevedad posible y sin pronóstico certero</w:t>
      </w:r>
      <w:r w:rsidR="002F365B">
        <w:rPr>
          <w:lang w:val="es-AR"/>
        </w:rPr>
        <w:t xml:space="preserve"> acerca de las cantidades a consumir</w:t>
      </w:r>
      <w:r w:rsidR="007E2B4F">
        <w:rPr>
          <w:lang w:val="es-AR"/>
        </w:rPr>
        <w:t xml:space="preserve">, en tanto que, en </w:t>
      </w:r>
      <w:r w:rsidR="00A81BD0">
        <w:rPr>
          <w:lang w:val="es-AR"/>
        </w:rPr>
        <w:t xml:space="preserve">la Completación de pozos, se utiliza menor variedad de químicos, pero en cantidades muy grandes y en forma </w:t>
      </w:r>
      <w:r w:rsidR="000D34EC">
        <w:rPr>
          <w:lang w:val="es-AR"/>
        </w:rPr>
        <w:t xml:space="preserve">ininterrumpida </w:t>
      </w:r>
      <w:r w:rsidR="00A81BD0">
        <w:rPr>
          <w:lang w:val="es-AR"/>
        </w:rPr>
        <w:t>durante las operaciones, que pueden durar horas y aún días. Hoy, durante las tareas de Fracking</w:t>
      </w:r>
      <w:r w:rsidR="00A81BD0">
        <w:rPr>
          <w:rStyle w:val="Refdenotaalpie"/>
          <w:lang w:val="es-AR"/>
        </w:rPr>
        <w:footnoteReference w:id="3"/>
      </w:r>
      <w:r w:rsidR="00A81BD0">
        <w:rPr>
          <w:lang w:val="es-AR"/>
        </w:rPr>
        <w:t xml:space="preserve"> se utilizan aproximadamente:</w:t>
      </w:r>
      <w:r w:rsidR="003D2258">
        <w:rPr>
          <w:lang w:val="es-AR"/>
        </w:rPr>
        <w:t xml:space="preserve"> </w:t>
      </w:r>
      <w:r w:rsidR="00BA27CA">
        <w:rPr>
          <w:lang w:val="es-AR"/>
        </w:rPr>
        <w:t>1500 m3 de agua, 5000 sacos de arena (unas 230 toneladas)</w:t>
      </w:r>
      <w:r w:rsidR="00D56F4F">
        <w:rPr>
          <w:lang w:val="es-AR"/>
        </w:rPr>
        <w:t xml:space="preserve">, surfactante </w:t>
      </w:r>
      <w:r w:rsidR="009A3D1A">
        <w:rPr>
          <w:lang w:val="es-AR"/>
        </w:rPr>
        <w:t xml:space="preserve">a razón de </w:t>
      </w:r>
      <w:r w:rsidR="00DA2077">
        <w:rPr>
          <w:lang w:val="es-AR"/>
        </w:rPr>
        <w:t>70 m3</w:t>
      </w:r>
      <w:r w:rsidR="009A3D1A">
        <w:rPr>
          <w:lang w:val="es-AR"/>
        </w:rPr>
        <w:t>.  En ciertos casos también se usa inhibidor de corrosión e inhibidor de arcillas en cantidades menores.</w:t>
      </w:r>
    </w:p>
    <w:p w14:paraId="0088C902" w14:textId="42799351" w:rsidR="00C26A3A" w:rsidRDefault="009A022B" w:rsidP="005C1E2E">
      <w:pPr>
        <w:rPr>
          <w:lang w:val="es-AR"/>
        </w:rPr>
      </w:pPr>
      <w:r>
        <w:rPr>
          <w:lang w:val="es-AR"/>
        </w:rPr>
        <w:t xml:space="preserve">Brenntag </w:t>
      </w:r>
      <w:r w:rsidR="000D34EC">
        <w:rPr>
          <w:lang w:val="es-AR"/>
        </w:rPr>
        <w:t xml:space="preserve">se encontraba en una posición ventajosa, puesto que poseía </w:t>
      </w:r>
      <w:r w:rsidR="00556993">
        <w:rPr>
          <w:lang w:val="es-AR"/>
        </w:rPr>
        <w:t xml:space="preserve">el conocimiento necesario, </w:t>
      </w:r>
      <w:r>
        <w:rPr>
          <w:lang w:val="es-AR"/>
        </w:rPr>
        <w:t>por atender operaciones de Upstream en Estados Unidos</w:t>
      </w:r>
      <w:r w:rsidR="00556993">
        <w:rPr>
          <w:lang w:val="es-AR"/>
        </w:rPr>
        <w:t xml:space="preserve">, desde sus más de </w:t>
      </w:r>
      <w:commentRangeStart w:id="16"/>
      <w:r w:rsidR="00556993">
        <w:rPr>
          <w:lang w:val="es-AR"/>
        </w:rPr>
        <w:t>100</w:t>
      </w:r>
      <w:commentRangeEnd w:id="16"/>
      <w:r w:rsidR="00F959EE">
        <w:rPr>
          <w:rStyle w:val="Refdecomentario"/>
        </w:rPr>
        <w:commentReference w:id="16"/>
      </w:r>
      <w:r w:rsidR="00556993">
        <w:rPr>
          <w:lang w:val="es-AR"/>
        </w:rPr>
        <w:t xml:space="preserve"> bases operativas en ese país.</w:t>
      </w:r>
    </w:p>
    <w:p w14:paraId="22ACA1F6" w14:textId="471FFC55" w:rsidR="00BD72A7" w:rsidRDefault="00536BC4" w:rsidP="00346BD4">
      <w:pPr>
        <w:rPr>
          <w:lang w:val="es-AR"/>
        </w:rPr>
      </w:pPr>
      <w:r>
        <w:rPr>
          <w:lang w:val="es-AR"/>
        </w:rPr>
        <w:t xml:space="preserve">Así, Brenntag sabía que </w:t>
      </w:r>
      <w:r w:rsidR="00BD72A7">
        <w:rPr>
          <w:lang w:val="es-AR"/>
        </w:rPr>
        <w:t xml:space="preserve">la clave para mantener el </w:t>
      </w:r>
      <w:r>
        <w:rPr>
          <w:lang w:val="es-AR"/>
        </w:rPr>
        <w:t xml:space="preserve">ritmo de </w:t>
      </w:r>
      <w:r w:rsidR="00BD72A7">
        <w:rPr>
          <w:lang w:val="es-AR"/>
        </w:rPr>
        <w:t>crecimiento era aumentar la eficiencia permitiendo así maximizar las inversiones.</w:t>
      </w:r>
    </w:p>
    <w:p w14:paraId="15F87534" w14:textId="135660EB" w:rsidR="00B66426" w:rsidRDefault="00B66426" w:rsidP="00B66426">
      <w:pPr>
        <w:rPr>
          <w:lang w:val="es-AR"/>
        </w:rPr>
      </w:pPr>
      <w:r>
        <w:rPr>
          <w:lang w:val="es-AR"/>
        </w:rPr>
        <w:t xml:space="preserve">Dadas las necesidades mencionadas, y visualizando una gran oportunidad de negocio, los responsables comerciales de Brenntag a nivel </w:t>
      </w:r>
      <w:r w:rsidR="00556993">
        <w:rPr>
          <w:lang w:val="es-AR"/>
        </w:rPr>
        <w:t xml:space="preserve">Latinoamérica (LATAM de aquí en más) </w:t>
      </w:r>
      <w:r>
        <w:rPr>
          <w:lang w:val="es-AR"/>
        </w:rPr>
        <w:lastRenderedPageBreak/>
        <w:t xml:space="preserve">solicitaban la compra y posterior equipamiento de un predio situado en la zona </w:t>
      </w:r>
      <w:r w:rsidR="00556993">
        <w:rPr>
          <w:lang w:val="es-AR"/>
        </w:rPr>
        <w:t>de mayor actividad (</w:t>
      </w:r>
      <w:r w:rsidR="00E54A14">
        <w:rPr>
          <w:lang w:val="es-AR"/>
        </w:rPr>
        <w:t xml:space="preserve">frecuentemente denominado </w:t>
      </w:r>
      <w:r w:rsidR="00556993">
        <w:rPr>
          <w:lang w:val="es-AR"/>
        </w:rPr>
        <w:t>“hot spot” o “zona caliente”)</w:t>
      </w:r>
      <w:r>
        <w:rPr>
          <w:lang w:val="es-AR"/>
        </w:rPr>
        <w:t xml:space="preserve"> de la perforación No Convencional</w:t>
      </w:r>
      <w:r>
        <w:rPr>
          <w:rStyle w:val="Refdenotaalpie"/>
          <w:rFonts w:cs="Times New Roman"/>
          <w:lang w:val="es-AR"/>
        </w:rPr>
        <w:footnoteReference w:id="4"/>
      </w:r>
      <w:r>
        <w:rPr>
          <w:lang w:val="es-AR"/>
        </w:rPr>
        <w:t xml:space="preserve"> en Argentina.</w:t>
      </w:r>
    </w:p>
    <w:p w14:paraId="63574E68" w14:textId="6DCA9859" w:rsidR="00FF788F" w:rsidRDefault="008C6F1F" w:rsidP="005C1E2E">
      <w:pPr>
        <w:rPr>
          <w:lang w:val="es-AR"/>
        </w:rPr>
      </w:pPr>
      <w:r>
        <w:rPr>
          <w:lang w:val="es-AR"/>
        </w:rPr>
        <w:t>Luego de estudiar en profundidad las opciones, e</w:t>
      </w:r>
      <w:r w:rsidR="00FF788F">
        <w:rPr>
          <w:lang w:val="es-AR"/>
        </w:rPr>
        <w:t xml:space="preserve">n el año 2019, Brenntag Argentina </w:t>
      </w:r>
      <w:r w:rsidR="00343CBB">
        <w:rPr>
          <w:lang w:val="es-AR"/>
        </w:rPr>
        <w:t xml:space="preserve">S.A. </w:t>
      </w:r>
      <w:r w:rsidR="00FF788F">
        <w:rPr>
          <w:lang w:val="es-AR"/>
        </w:rPr>
        <w:t>adquirió un predio en el Parque Industrial Ambiental de la localidad de Añelo, provincia de</w:t>
      </w:r>
      <w:r w:rsidR="00343CBB">
        <w:rPr>
          <w:lang w:val="es-AR"/>
        </w:rPr>
        <w:t>l</w:t>
      </w:r>
      <w:r w:rsidR="00FF788F">
        <w:rPr>
          <w:lang w:val="es-AR"/>
        </w:rPr>
        <w:t xml:space="preserve"> Neuquén, dado su interés en </w:t>
      </w:r>
      <w:r w:rsidR="00BD3D46" w:rsidRPr="00BD3D46">
        <w:rPr>
          <w:lang w:val="es-AR"/>
        </w:rPr>
        <w:t xml:space="preserve">desarrollar </w:t>
      </w:r>
      <w:r w:rsidR="00F86005">
        <w:rPr>
          <w:lang w:val="es-AR"/>
        </w:rPr>
        <w:t>l</w:t>
      </w:r>
      <w:r w:rsidR="00F86005" w:rsidRPr="00BD3D46">
        <w:rPr>
          <w:lang w:val="es-AR"/>
        </w:rPr>
        <w:t xml:space="preserve">a </w:t>
      </w:r>
      <w:r w:rsidR="00BD3D46" w:rsidRPr="00BD3D46">
        <w:rPr>
          <w:lang w:val="es-AR"/>
        </w:rPr>
        <w:t>nueva unidad de negocios</w:t>
      </w:r>
      <w:r w:rsidR="00F86005">
        <w:rPr>
          <w:lang w:val="es-AR"/>
        </w:rPr>
        <w:t xml:space="preserve"> “Energy Services”</w:t>
      </w:r>
      <w:r w:rsidR="00343CBB">
        <w:rPr>
          <w:lang w:val="es-AR"/>
        </w:rPr>
        <w:t>, que hiciera pie</w:t>
      </w:r>
      <w:r w:rsidR="00BD3D46" w:rsidRPr="00BD3D46">
        <w:rPr>
          <w:lang w:val="es-AR"/>
        </w:rPr>
        <w:t xml:space="preserve"> en el corazón de </w:t>
      </w:r>
      <w:r w:rsidR="003C62CB">
        <w:rPr>
          <w:lang w:val="es-AR"/>
        </w:rPr>
        <w:t>la formación Vaca Muerta</w:t>
      </w:r>
      <w:r w:rsidR="00BD3D46" w:rsidRPr="00BD3D46">
        <w:rPr>
          <w:lang w:val="es-AR"/>
        </w:rPr>
        <w:t xml:space="preserve">, </w:t>
      </w:r>
      <w:r w:rsidR="00343CBB">
        <w:rPr>
          <w:lang w:val="es-AR"/>
        </w:rPr>
        <w:t>ofreciendo</w:t>
      </w:r>
      <w:r w:rsidR="00BD3D46" w:rsidRPr="00BD3D46">
        <w:rPr>
          <w:lang w:val="es-AR"/>
        </w:rPr>
        <w:t xml:space="preserve"> productos y servicios </w:t>
      </w:r>
      <w:r w:rsidR="00FF788F">
        <w:rPr>
          <w:lang w:val="es-AR"/>
        </w:rPr>
        <w:t>de</w:t>
      </w:r>
      <w:r w:rsidR="00D61998">
        <w:rPr>
          <w:lang w:val="es-AR"/>
        </w:rPr>
        <w:t xml:space="preserve"> tal que sea posible abastecer de forma rápida y eficiente a los usuarios de Upstream, denominados éstos </w:t>
      </w:r>
      <w:r w:rsidR="00075FD6">
        <w:rPr>
          <w:lang w:val="es-AR"/>
        </w:rPr>
        <w:t xml:space="preserve">como </w:t>
      </w:r>
      <w:r w:rsidR="00D61998" w:rsidRPr="00D61998">
        <w:rPr>
          <w:i/>
          <w:iCs/>
          <w:lang w:val="es-AR"/>
        </w:rPr>
        <w:t>servicios de</w:t>
      </w:r>
      <w:r w:rsidR="00FF788F" w:rsidRPr="00D61998">
        <w:rPr>
          <w:i/>
          <w:iCs/>
          <w:lang w:val="es-AR"/>
        </w:rPr>
        <w:t xml:space="preserve"> </w:t>
      </w:r>
      <w:r w:rsidR="00E259BA" w:rsidRPr="00D61998">
        <w:rPr>
          <w:i/>
          <w:iCs/>
          <w:lang w:val="es-AR"/>
        </w:rPr>
        <w:t>ú</w:t>
      </w:r>
      <w:r w:rsidR="00FF788F" w:rsidRPr="00D61998">
        <w:rPr>
          <w:i/>
          <w:iCs/>
          <w:lang w:val="es-AR"/>
        </w:rPr>
        <w:t>ltima milla</w:t>
      </w:r>
      <w:r w:rsidR="00E12126">
        <w:rPr>
          <w:i/>
          <w:iCs/>
          <w:lang w:val="es-AR"/>
        </w:rPr>
        <w:t xml:space="preserve">, </w:t>
      </w:r>
      <w:r w:rsidR="00E12126" w:rsidRPr="005B6186">
        <w:rPr>
          <w:lang w:val="es-AR"/>
        </w:rPr>
        <w:t xml:space="preserve">haciendo referencia al tramo final del proceso de entrega </w:t>
      </w:r>
      <w:r w:rsidR="00E12126">
        <w:rPr>
          <w:lang w:val="es-AR"/>
        </w:rPr>
        <w:t>del producto en el destino indicado por el cliente, proceso que,</w:t>
      </w:r>
      <w:r w:rsidR="00E12126" w:rsidRPr="005B6186">
        <w:rPr>
          <w:lang w:val="es-AR"/>
        </w:rPr>
        <w:t xml:space="preserve"> en general, es </w:t>
      </w:r>
      <w:r w:rsidR="00E12126">
        <w:rPr>
          <w:lang w:val="es-AR"/>
        </w:rPr>
        <w:t>altamente crítico</w:t>
      </w:r>
      <w:r w:rsidR="00FF788F">
        <w:rPr>
          <w:lang w:val="es-AR"/>
        </w:rPr>
        <w:t>.</w:t>
      </w:r>
    </w:p>
    <w:p w14:paraId="0DF53CF9" w14:textId="77777777" w:rsidR="00BD36B6" w:rsidRDefault="00881674" w:rsidP="00881674">
      <w:pPr>
        <w:rPr>
          <w:lang w:val="es-AR"/>
        </w:rPr>
      </w:pPr>
      <w:r>
        <w:rPr>
          <w:lang w:val="es-AR"/>
        </w:rPr>
        <w:t xml:space="preserve">De esta forma, </w:t>
      </w:r>
      <w:r w:rsidR="00F86005">
        <w:rPr>
          <w:lang w:val="es-AR"/>
        </w:rPr>
        <w:t xml:space="preserve">teniendo </w:t>
      </w:r>
      <w:r>
        <w:rPr>
          <w:lang w:val="es-AR"/>
        </w:rPr>
        <w:t xml:space="preserve">la planta </w:t>
      </w:r>
      <w:r w:rsidR="00F86005">
        <w:rPr>
          <w:lang w:val="es-AR"/>
        </w:rPr>
        <w:t xml:space="preserve"> operativa</w:t>
      </w:r>
      <w:r>
        <w:rPr>
          <w:lang w:val="es-AR"/>
        </w:rPr>
        <w:t>, se</w:t>
      </w:r>
      <w:r w:rsidRPr="00BD3D46">
        <w:rPr>
          <w:lang w:val="es-AR"/>
        </w:rPr>
        <w:t xml:space="preserve"> </w:t>
      </w:r>
      <w:r>
        <w:rPr>
          <w:lang w:val="es-AR"/>
        </w:rPr>
        <w:t>observa altamente deseable</w:t>
      </w:r>
      <w:r w:rsidRPr="00BD3D46">
        <w:rPr>
          <w:lang w:val="es-AR"/>
        </w:rPr>
        <w:t xml:space="preserve"> </w:t>
      </w:r>
      <w:r>
        <w:rPr>
          <w:lang w:val="es-AR"/>
        </w:rPr>
        <w:t>determinar el efecto que causará</w:t>
      </w:r>
      <w:r w:rsidRPr="00BD3D46">
        <w:rPr>
          <w:lang w:val="es-AR"/>
        </w:rPr>
        <w:t xml:space="preserve"> en la eficiencia de</w:t>
      </w:r>
      <w:r>
        <w:rPr>
          <w:lang w:val="es-AR"/>
        </w:rPr>
        <w:t xml:space="preserve"> los</w:t>
      </w:r>
      <w:r w:rsidRPr="00BD3D46">
        <w:rPr>
          <w:lang w:val="es-AR"/>
        </w:rPr>
        <w:t xml:space="preserve"> costos de comercialización</w:t>
      </w:r>
      <w:r>
        <w:rPr>
          <w:lang w:val="es-AR"/>
        </w:rPr>
        <w:t xml:space="preserve"> </w:t>
      </w:r>
      <w:r w:rsidR="00BD36B6">
        <w:rPr>
          <w:lang w:val="es-AR"/>
        </w:rPr>
        <w:t>el (hecho de) implementar</w:t>
      </w:r>
      <w:r>
        <w:rPr>
          <w:lang w:val="es-AR"/>
        </w:rPr>
        <w:t xml:space="preserve"> la distribución</w:t>
      </w:r>
      <w:r w:rsidRPr="00BD3D46">
        <w:rPr>
          <w:lang w:val="es-AR"/>
        </w:rPr>
        <w:t xml:space="preserve"> de Productos Químicos </w:t>
      </w:r>
      <w:r>
        <w:rPr>
          <w:lang w:val="es-AR"/>
        </w:rPr>
        <w:t xml:space="preserve">para este segmento de la industria (Perforación y Completación de pozos) </w:t>
      </w:r>
      <w:r w:rsidRPr="00BD3D46">
        <w:rPr>
          <w:lang w:val="es-AR"/>
        </w:rPr>
        <w:t>en envases retornables y</w:t>
      </w:r>
      <w:r>
        <w:rPr>
          <w:lang w:val="es-AR"/>
        </w:rPr>
        <w:t>/o</w:t>
      </w:r>
      <w:r w:rsidRPr="00BD3D46">
        <w:rPr>
          <w:lang w:val="es-AR"/>
        </w:rPr>
        <w:t xml:space="preserve"> </w:t>
      </w:r>
      <w:r>
        <w:rPr>
          <w:lang w:val="es-AR"/>
        </w:rPr>
        <w:t xml:space="preserve">directamente </w:t>
      </w:r>
      <w:r w:rsidRPr="00BD3D46">
        <w:rPr>
          <w:lang w:val="es-AR"/>
        </w:rPr>
        <w:t xml:space="preserve">a </w:t>
      </w:r>
      <w:r>
        <w:rPr>
          <w:lang w:val="es-AR"/>
        </w:rPr>
        <w:t>g</w:t>
      </w:r>
      <w:r w:rsidRPr="00BD3D46">
        <w:rPr>
          <w:lang w:val="es-AR"/>
        </w:rPr>
        <w:t xml:space="preserve">ranel </w:t>
      </w:r>
      <w:r>
        <w:rPr>
          <w:lang w:val="es-AR"/>
        </w:rPr>
        <w:t>obteniendo</w:t>
      </w:r>
      <w:r w:rsidRPr="00BD3D46">
        <w:rPr>
          <w:lang w:val="es-AR"/>
        </w:rPr>
        <w:t xml:space="preserve">, paralelamente, </w:t>
      </w:r>
      <w:r>
        <w:rPr>
          <w:lang w:val="es-AR"/>
        </w:rPr>
        <w:t xml:space="preserve">un impacto en la cantidad de residuos generados por </w:t>
      </w:r>
      <w:r w:rsidRPr="00BD3D46">
        <w:rPr>
          <w:lang w:val="es-AR"/>
        </w:rPr>
        <w:t xml:space="preserve">la actividad de la empresa </w:t>
      </w:r>
      <w:r>
        <w:rPr>
          <w:lang w:val="es-AR"/>
        </w:rPr>
        <w:t xml:space="preserve">y la de sus clientes, con la consiguiente </w:t>
      </w:r>
      <w:r w:rsidR="005D7258">
        <w:rPr>
          <w:lang w:val="es-AR"/>
        </w:rPr>
        <w:t>efecto</w:t>
      </w:r>
      <w:r>
        <w:rPr>
          <w:lang w:val="es-AR"/>
        </w:rPr>
        <w:t xml:space="preserve"> </w:t>
      </w:r>
      <w:r w:rsidRPr="00BD3D46">
        <w:rPr>
          <w:lang w:val="es-AR"/>
        </w:rPr>
        <w:t>sobre el Medio Ambiente.</w:t>
      </w:r>
    </w:p>
    <w:p w14:paraId="0582E8FF" w14:textId="77777777" w:rsidR="00BD36B6" w:rsidRDefault="00BD36B6" w:rsidP="00881674">
      <w:pPr>
        <w:rPr>
          <w:lang w:val="es-AR"/>
        </w:rPr>
      </w:pPr>
      <w:r>
        <w:rPr>
          <w:lang w:val="es-AR"/>
        </w:rPr>
        <w:t xml:space="preserve">Esto último está alineado con los objetivos específicos que persigue la organización en el campo de la sostenibilidad, considerando a ésta como el equilibrio de las especies con los recursos de su entorno. </w:t>
      </w:r>
    </w:p>
    <w:p w14:paraId="7199EE9E" w14:textId="486CF1D6" w:rsidR="00BD36B6" w:rsidRDefault="00BD36B6" w:rsidP="00881674">
      <w:pPr>
        <w:rPr>
          <w:lang w:val="es-AR"/>
        </w:rPr>
      </w:pPr>
      <w:r>
        <w:rPr>
          <w:lang w:val="es-AR"/>
        </w:rPr>
        <w:lastRenderedPageBreak/>
        <w:t>Brenntag está comprometida con la implementación de las soluciones sostenibles en su actividad, al igual que en las industrias a las que sirve.</w:t>
      </w:r>
    </w:p>
    <w:p w14:paraId="0EB58279" w14:textId="134C0B8D" w:rsidR="00C22E7E" w:rsidRPr="00DB060C" w:rsidRDefault="00DB060C" w:rsidP="00926A1E">
      <w:pPr>
        <w:ind w:left="1440"/>
        <w:rPr>
          <w:b/>
          <w:bCs/>
          <w:lang w:val="es-AR"/>
        </w:rPr>
      </w:pPr>
      <w:r w:rsidRPr="00DB060C">
        <w:rPr>
          <w:b/>
          <w:bCs/>
          <w:lang w:val="es-AR"/>
        </w:rPr>
        <w:t>Imagen 2</w:t>
      </w:r>
      <w:r w:rsidR="00926A1E" w:rsidRPr="00DB060C">
        <w:rPr>
          <w:b/>
          <w:bCs/>
          <w:lang w:val="es-AR"/>
        </w:rPr>
        <w:t>: Inversión Brenntag Añelo, Neuquén.</w:t>
      </w:r>
      <w:r w:rsidR="00102890" w:rsidRPr="00DB060C">
        <w:rPr>
          <w:b/>
          <w:bCs/>
          <w:noProof/>
        </w:rPr>
        <w:drawing>
          <wp:anchor distT="0" distB="0" distL="114300" distR="114300" simplePos="0" relativeHeight="251659264" behindDoc="0" locked="0" layoutInCell="1" allowOverlap="1" wp14:anchorId="7DC85C96" wp14:editId="3962D40D">
            <wp:simplePos x="0" y="0"/>
            <wp:positionH relativeFrom="column">
              <wp:posOffset>95250</wp:posOffset>
            </wp:positionH>
            <wp:positionV relativeFrom="paragraph">
              <wp:posOffset>262255</wp:posOffset>
            </wp:positionV>
            <wp:extent cx="5731510" cy="2072005"/>
            <wp:effectExtent l="0" t="0" r="2540" b="4445"/>
            <wp:wrapNone/>
            <wp:docPr id="22" name="Imagen 6" descr="Diagrama, Dibujo de ingeniería&#10;&#10;Descripción generada automáticamente">
              <a:extLst xmlns:a="http://schemas.openxmlformats.org/drawingml/2006/main">
                <a:ext uri="{FF2B5EF4-FFF2-40B4-BE49-F238E27FC236}">
                  <a16:creationId xmlns:a16="http://schemas.microsoft.com/office/drawing/2014/main" id="{2DD2B99C-F562-48AD-BAB1-04E6881D4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 descr="Diagrama, Dibujo de ingeniería&#10;&#10;Descripción generada automáticamente">
                      <a:extLst>
                        <a:ext uri="{FF2B5EF4-FFF2-40B4-BE49-F238E27FC236}">
                          <a16:creationId xmlns:a16="http://schemas.microsoft.com/office/drawing/2014/main" id="{2DD2B99C-F562-48AD-BAB1-04E6881D4207}"/>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14:sizeRelH relativeFrom="page">
              <wp14:pctWidth>0</wp14:pctWidth>
            </wp14:sizeRelH>
            <wp14:sizeRelV relativeFrom="page">
              <wp14:pctHeight>0</wp14:pctHeight>
            </wp14:sizeRelV>
          </wp:anchor>
        </w:drawing>
      </w:r>
    </w:p>
    <w:p w14:paraId="69153277" w14:textId="03680207" w:rsidR="00102890" w:rsidRDefault="00102890" w:rsidP="005C1E2E">
      <w:pPr>
        <w:rPr>
          <w:lang w:val="es-AR"/>
        </w:rPr>
      </w:pPr>
    </w:p>
    <w:p w14:paraId="4F760738" w14:textId="7693A4B9" w:rsidR="00102890" w:rsidRDefault="00102890" w:rsidP="005C1E2E">
      <w:pPr>
        <w:rPr>
          <w:lang w:val="es-AR"/>
        </w:rPr>
      </w:pPr>
    </w:p>
    <w:p w14:paraId="09E7EE8C" w14:textId="2E82694B" w:rsidR="00102890" w:rsidRDefault="00102890" w:rsidP="005C1E2E">
      <w:pPr>
        <w:rPr>
          <w:lang w:val="es-AR"/>
        </w:rPr>
      </w:pPr>
    </w:p>
    <w:p w14:paraId="5C0E2D8C" w14:textId="77777777" w:rsidR="00102890" w:rsidRDefault="00102890" w:rsidP="005C1E2E">
      <w:pPr>
        <w:rPr>
          <w:lang w:val="es-AR"/>
        </w:rPr>
      </w:pPr>
    </w:p>
    <w:p w14:paraId="0FC198D2" w14:textId="1FD09BDF" w:rsidR="00C22E7E" w:rsidRDefault="00926A1E" w:rsidP="00466A21">
      <w:pPr>
        <w:ind w:left="2880"/>
        <w:rPr>
          <w:lang w:val="es-AR"/>
        </w:rPr>
      </w:pPr>
      <w:r>
        <w:rPr>
          <w:lang w:val="es-AR"/>
        </w:rPr>
        <w:t xml:space="preserve">Fuente: </w:t>
      </w:r>
      <w:r w:rsidR="00466A21">
        <w:rPr>
          <w:lang w:val="es-AR"/>
        </w:rPr>
        <w:t>Brenntag</w:t>
      </w:r>
      <w:r>
        <w:rPr>
          <w:lang w:val="es-AR"/>
        </w:rPr>
        <w:t xml:space="preserve"> </w:t>
      </w:r>
    </w:p>
    <w:p w14:paraId="0AE047FC" w14:textId="77777777" w:rsidR="006A6ED6" w:rsidRDefault="006A6ED6" w:rsidP="00E92EE2">
      <w:pPr>
        <w:rPr>
          <w:lang w:val="es-AR"/>
        </w:rPr>
      </w:pPr>
    </w:p>
    <w:p w14:paraId="1C4FD95A" w14:textId="34B47B05" w:rsidR="00E92EE2" w:rsidRDefault="005D7258" w:rsidP="00E92EE2">
      <w:pPr>
        <w:rPr>
          <w:lang w:val="es-AR"/>
        </w:rPr>
      </w:pPr>
      <w:r>
        <w:rPr>
          <w:lang w:val="es-AR"/>
        </w:rPr>
        <w:t>E</w:t>
      </w:r>
      <w:r w:rsidR="00E92EE2">
        <w:rPr>
          <w:lang w:val="es-AR"/>
        </w:rPr>
        <w:t xml:space="preserve">n 2022, la compañía presentó su nueva marca, junto </w:t>
      </w:r>
      <w:r w:rsidR="00E92EE2" w:rsidRPr="008A5686">
        <w:rPr>
          <w:lang w:val="es-AR"/>
        </w:rPr>
        <w:t>con el plan de estrategia de crecimiento de la compañía en su Día de los Mercados de Capitales en Londres</w:t>
      </w:r>
      <w:r w:rsidR="00E92EE2">
        <w:rPr>
          <w:lang w:val="es-AR"/>
        </w:rPr>
        <w:t xml:space="preserve">. Este nuevo logotipo, que viene a relevar luego de 20 años, al anterior, </w:t>
      </w:r>
      <w:r w:rsidR="00E92EE2" w:rsidRPr="008A5686">
        <w:rPr>
          <w:lang w:val="es-AR"/>
        </w:rPr>
        <w:t xml:space="preserve">refleja el desarrollo de Brenntag más allá de la mera distribución de productos químicos e ingredientes </w:t>
      </w:r>
      <w:r w:rsidR="00E92EE2">
        <w:rPr>
          <w:lang w:val="es-AR"/>
        </w:rPr>
        <w:t>desde el</w:t>
      </w:r>
      <w:r w:rsidR="00E92EE2" w:rsidRPr="008A5686">
        <w:rPr>
          <w:lang w:val="es-AR"/>
        </w:rPr>
        <w:t xml:space="preserve"> apoyo a la innovación, servicios de valor añadido, </w:t>
      </w:r>
      <w:r w:rsidR="00E92EE2" w:rsidRPr="00C65C1F">
        <w:rPr>
          <w:lang w:val="es-AR"/>
        </w:rPr>
        <w:t>conocimientos de aplicaciones y productos y soluciones sostenibles a escala global, así como</w:t>
      </w:r>
      <w:r w:rsidR="00E92EE2" w:rsidRPr="008A5686">
        <w:rPr>
          <w:lang w:val="es-AR"/>
        </w:rPr>
        <w:t xml:space="preserve"> su transformación continua en una empresa basada en datos con una experiencia digital líder en el cliente. Por lo tanto, la nueva marca expresa la fuerte posición de mercado que Brenntag ha logrado, y trabajará como una marca maestra para posicionar a las dos divisiones de la compañía, Brenntag Essentials y Brenntag Specialties, como</w:t>
      </w:r>
      <w:r w:rsidR="00E92EE2" w:rsidRPr="008A5686">
        <w:rPr>
          <w:b/>
          <w:bCs/>
          <w:lang w:val="es-AR"/>
        </w:rPr>
        <w:t> </w:t>
      </w:r>
      <w:r w:rsidR="00E92EE2" w:rsidRPr="00C65C1F">
        <w:rPr>
          <w:lang w:val="es-AR"/>
        </w:rPr>
        <w:t>líderes del mercado en sus industrias.</w:t>
      </w:r>
    </w:p>
    <w:p w14:paraId="28328BEF" w14:textId="36E1FDFF" w:rsidR="00E92EE2" w:rsidRDefault="00E92EE2" w:rsidP="00E92EE2">
      <w:pPr>
        <w:rPr>
          <w:lang w:val="es-AR"/>
        </w:rPr>
      </w:pPr>
      <w:r>
        <w:rPr>
          <w:lang w:val="es-AR"/>
        </w:rPr>
        <w:lastRenderedPageBreak/>
        <w:t xml:space="preserve">En 2023 Brenntag lanzó la </w:t>
      </w:r>
      <w:r w:rsidR="005D7258">
        <w:rPr>
          <w:lang w:val="es-AR"/>
        </w:rPr>
        <w:t>primera edición</w:t>
      </w:r>
      <w:r>
        <w:rPr>
          <w:lang w:val="es-AR"/>
        </w:rPr>
        <w:t xml:space="preserve"> de su reporte “Sustainability Insights” [ref], revista en la cual se brinda información sobre los avances de la compañía hacia la “emisión cero” y se presentan varios proyectos en curso y por iniciarse encaminados a satisfacer las necesidades presentes sin comprometer las necesidades de las generaciones futuras. Estos proyectos incluyen investigaciones en alimentos, manejo de las emisiones de carbono y proyectos con energía solar.</w:t>
      </w:r>
    </w:p>
    <w:p w14:paraId="0FCB0A2E" w14:textId="42717BDC" w:rsidR="005D7258" w:rsidRDefault="00E92EE2" w:rsidP="00E92EE2">
      <w:pPr>
        <w:rPr>
          <w:lang w:val="es-AR"/>
        </w:rPr>
      </w:pPr>
      <w:r>
        <w:rPr>
          <w:lang w:val="es-AR"/>
        </w:rPr>
        <w:t>Adicionalmente, promueve la utilización de transporte eléctrico o alimentado a biodiesel, el reciclado siempre que sea posible y promociona el uso de la energía solar como medio de generación en sus plantas.</w:t>
      </w:r>
      <w:r w:rsidR="005D7258">
        <w:rPr>
          <w:lang w:val="es-AR"/>
        </w:rPr>
        <w:t xml:space="preserve"> </w:t>
      </w:r>
    </w:p>
    <w:p w14:paraId="5F53045E" w14:textId="3A3157C8" w:rsidR="005D7258" w:rsidRPr="00736FB2" w:rsidRDefault="006A6ED6" w:rsidP="006A6ED6">
      <w:pPr>
        <w:rPr>
          <w:b/>
          <w:bCs/>
          <w:lang w:val="es-AR"/>
        </w:rPr>
      </w:pPr>
      <w:r w:rsidRPr="00736FB2">
        <w:rPr>
          <w:b/>
          <w:bCs/>
          <w:noProof/>
        </w:rPr>
        <w:drawing>
          <wp:anchor distT="0" distB="0" distL="114300" distR="114300" simplePos="0" relativeHeight="251663360" behindDoc="0" locked="0" layoutInCell="1" allowOverlap="1" wp14:anchorId="78FFBD36" wp14:editId="1F6DDC07">
            <wp:simplePos x="0" y="0"/>
            <wp:positionH relativeFrom="column">
              <wp:posOffset>1155700</wp:posOffset>
            </wp:positionH>
            <wp:positionV relativeFrom="paragraph">
              <wp:posOffset>265957</wp:posOffset>
            </wp:positionV>
            <wp:extent cx="3791585" cy="27495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4345" t="34666" r="33415" b="23774"/>
                    <a:stretch/>
                  </pic:blipFill>
                  <pic:spPr bwMode="auto">
                    <a:xfrm>
                      <a:off x="0" y="0"/>
                      <a:ext cx="379158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6FB2">
        <w:rPr>
          <w:b/>
          <w:bCs/>
          <w:lang w:val="es-AR"/>
        </w:rPr>
        <w:t xml:space="preserve">               </w:t>
      </w:r>
      <w:r w:rsidR="00736FB2" w:rsidRPr="00736FB2">
        <w:rPr>
          <w:b/>
          <w:bCs/>
          <w:lang w:val="es-AR"/>
        </w:rPr>
        <w:t>Imagen 3</w:t>
      </w:r>
      <w:r w:rsidRPr="00736FB2">
        <w:rPr>
          <w:b/>
          <w:bCs/>
          <w:lang w:val="es-AR"/>
        </w:rPr>
        <w:t>: Vista paneles solares instalados en Brenntag Añelo</w:t>
      </w:r>
      <w:r w:rsidRPr="00736FB2">
        <w:rPr>
          <w:b/>
          <w:bCs/>
          <w:noProof/>
          <w:lang w:val="es-AR"/>
        </w:rPr>
        <w:t xml:space="preserve"> </w:t>
      </w:r>
    </w:p>
    <w:p w14:paraId="782D3876" w14:textId="77777777" w:rsidR="005D7258" w:rsidRDefault="005D7258" w:rsidP="00E92EE2">
      <w:pPr>
        <w:rPr>
          <w:lang w:val="es-AR"/>
        </w:rPr>
      </w:pPr>
    </w:p>
    <w:p w14:paraId="7D0F36D3" w14:textId="77777777" w:rsidR="005D7258" w:rsidRDefault="005D7258" w:rsidP="00E92EE2">
      <w:pPr>
        <w:rPr>
          <w:lang w:val="es-AR"/>
        </w:rPr>
      </w:pPr>
    </w:p>
    <w:p w14:paraId="32E746CB" w14:textId="77777777" w:rsidR="005D7258" w:rsidRDefault="005D7258" w:rsidP="00E92EE2">
      <w:pPr>
        <w:rPr>
          <w:lang w:val="es-AR"/>
        </w:rPr>
      </w:pPr>
    </w:p>
    <w:p w14:paraId="4930BD2E" w14:textId="0DCEE01F" w:rsidR="005D7258" w:rsidRDefault="005D7258" w:rsidP="00E92EE2">
      <w:pPr>
        <w:rPr>
          <w:lang w:val="es-AR"/>
        </w:rPr>
      </w:pPr>
    </w:p>
    <w:p w14:paraId="5478BE35" w14:textId="68642251" w:rsidR="00710102" w:rsidRDefault="00710102" w:rsidP="00E92EE2">
      <w:pPr>
        <w:rPr>
          <w:lang w:val="es-AR"/>
        </w:rPr>
      </w:pPr>
    </w:p>
    <w:p w14:paraId="2179A4AA" w14:textId="00BAF6AE" w:rsidR="006A6ED6" w:rsidRDefault="006A6ED6" w:rsidP="006A6ED6">
      <w:pPr>
        <w:rPr>
          <w:lang w:val="es-AR"/>
        </w:rPr>
      </w:pPr>
      <w:r>
        <w:rPr>
          <w:lang w:val="es-AR"/>
        </w:rPr>
        <w:tab/>
      </w:r>
      <w:r>
        <w:rPr>
          <w:lang w:val="es-AR"/>
        </w:rPr>
        <w:tab/>
      </w:r>
      <w:r>
        <w:rPr>
          <w:lang w:val="es-AR"/>
        </w:rPr>
        <w:tab/>
      </w:r>
      <w:r>
        <w:rPr>
          <w:lang w:val="es-AR"/>
        </w:rPr>
        <w:tab/>
        <w:t xml:space="preserve">Fuente: Elaboración Propia </w:t>
      </w:r>
    </w:p>
    <w:p w14:paraId="01350A08" w14:textId="77777777" w:rsidR="005D7258" w:rsidRDefault="005D7258" w:rsidP="00E92EE2">
      <w:pPr>
        <w:rPr>
          <w:lang w:val="es-AR"/>
        </w:rPr>
      </w:pPr>
    </w:p>
    <w:p w14:paraId="4BBFD0D7" w14:textId="09506F67" w:rsidR="00B46C64" w:rsidRPr="00B46C64" w:rsidRDefault="00A66D5F" w:rsidP="00E92EE2">
      <w:pPr>
        <w:rPr>
          <w:b/>
          <w:szCs w:val="24"/>
          <w:lang w:val="es-AR"/>
        </w:rPr>
      </w:pPr>
      <w:r>
        <w:rPr>
          <w:lang w:val="es-AR"/>
        </w:rPr>
        <w:t xml:space="preserve">En este </w:t>
      </w:r>
      <w:r w:rsidRPr="00D61998">
        <w:rPr>
          <w:lang w:val="es-AR"/>
        </w:rPr>
        <w:t>proyecto</w:t>
      </w:r>
      <w:r>
        <w:rPr>
          <w:lang w:val="es-AR"/>
        </w:rPr>
        <w:t xml:space="preserve"> se </w:t>
      </w:r>
      <w:r w:rsidR="00D011CA">
        <w:rPr>
          <w:lang w:val="es-AR"/>
        </w:rPr>
        <w:t xml:space="preserve">estudiará </w:t>
      </w:r>
      <w:r w:rsidR="00E92EE2">
        <w:rPr>
          <w:lang w:val="es-AR"/>
        </w:rPr>
        <w:t xml:space="preserve">el impacto en costos y medio ambiente al </w:t>
      </w:r>
      <w:r w:rsidR="00BD3D46">
        <w:rPr>
          <w:lang w:val="es-AR"/>
        </w:rPr>
        <w:t>desarrollar</w:t>
      </w:r>
      <w:r w:rsidR="0042569F">
        <w:rPr>
          <w:lang w:val="es-AR"/>
        </w:rPr>
        <w:t xml:space="preserve"> </w:t>
      </w:r>
      <w:r w:rsidR="00001EAD">
        <w:rPr>
          <w:lang w:val="es-AR"/>
        </w:rPr>
        <w:t xml:space="preserve">e implementar </w:t>
      </w:r>
      <w:r w:rsidR="00BD3D46">
        <w:rPr>
          <w:lang w:val="es-AR"/>
        </w:rPr>
        <w:t>un nuevo modelo de distribución de químicos</w:t>
      </w:r>
      <w:r>
        <w:rPr>
          <w:lang w:val="es-AR"/>
        </w:rPr>
        <w:t xml:space="preserve">, orientado a abastecer los requerimientos de empresas del rubro Petróleo y Gas que operan en </w:t>
      </w:r>
      <w:r w:rsidR="00BD3D46">
        <w:rPr>
          <w:lang w:val="es-AR"/>
        </w:rPr>
        <w:t xml:space="preserve">la cuenca </w:t>
      </w:r>
      <w:r w:rsidR="00893B63">
        <w:rPr>
          <w:lang w:val="es-AR"/>
        </w:rPr>
        <w:t>neuquina</w:t>
      </w:r>
      <w:r w:rsidR="009B3591">
        <w:rPr>
          <w:lang w:val="es-AR"/>
        </w:rPr>
        <w:t xml:space="preserve">, </w:t>
      </w:r>
      <w:r w:rsidR="009B3591">
        <w:rPr>
          <w:lang w:val="es-AR"/>
        </w:rPr>
        <w:lastRenderedPageBreak/>
        <w:t>evaluando ad</w:t>
      </w:r>
      <w:r w:rsidR="006E1984">
        <w:rPr>
          <w:lang w:val="es-AR"/>
        </w:rPr>
        <w:t xml:space="preserve">icionalmente, opciones de logística </w:t>
      </w:r>
      <w:r w:rsidR="00D61998">
        <w:rPr>
          <w:lang w:val="es-AR"/>
        </w:rPr>
        <w:t xml:space="preserve">circular y/o </w:t>
      </w:r>
      <w:r w:rsidR="00B66426">
        <w:rPr>
          <w:lang w:val="es-AR"/>
        </w:rPr>
        <w:t>inversa</w:t>
      </w:r>
      <w:r w:rsidR="006E1984">
        <w:rPr>
          <w:lang w:val="es-AR"/>
        </w:rPr>
        <w:t xml:space="preserve"> tanto en la zona como en zonas </w:t>
      </w:r>
      <w:r w:rsidR="00343CBB">
        <w:rPr>
          <w:lang w:val="es-AR"/>
        </w:rPr>
        <w:t xml:space="preserve">más </w:t>
      </w:r>
      <w:r w:rsidR="006E1984">
        <w:rPr>
          <w:lang w:val="es-AR"/>
        </w:rPr>
        <w:t xml:space="preserve">alejadas, </w:t>
      </w:r>
      <w:r w:rsidR="00CB6A6C">
        <w:rPr>
          <w:lang w:val="es-AR"/>
        </w:rPr>
        <w:t>considerando</w:t>
      </w:r>
      <w:r w:rsidR="006E1984">
        <w:rPr>
          <w:lang w:val="es-AR"/>
        </w:rPr>
        <w:t xml:space="preserve"> </w:t>
      </w:r>
      <w:r w:rsidR="00CB6A6C">
        <w:rPr>
          <w:lang w:val="es-AR"/>
        </w:rPr>
        <w:t xml:space="preserve">los valores de </w:t>
      </w:r>
      <w:r w:rsidR="006E1984">
        <w:rPr>
          <w:lang w:val="es-AR"/>
        </w:rPr>
        <w:t>flete</w:t>
      </w:r>
      <w:r w:rsidR="00CB6A6C">
        <w:rPr>
          <w:lang w:val="es-AR"/>
        </w:rPr>
        <w:t>s</w:t>
      </w:r>
      <w:r w:rsidR="006E1984">
        <w:rPr>
          <w:lang w:val="es-AR"/>
        </w:rPr>
        <w:t xml:space="preserve"> </w:t>
      </w:r>
      <w:r w:rsidR="00CB6A6C">
        <w:rPr>
          <w:lang w:val="es-AR"/>
        </w:rPr>
        <w:t>en</w:t>
      </w:r>
      <w:r w:rsidR="006E1984">
        <w:rPr>
          <w:lang w:val="es-AR"/>
        </w:rPr>
        <w:t xml:space="preserve"> la estructura de costos.</w:t>
      </w:r>
      <w:r w:rsidR="00B46C64" w:rsidRPr="00B46C64">
        <w:rPr>
          <w:b/>
          <w:szCs w:val="24"/>
          <w:lang w:val="es-AR"/>
        </w:rPr>
        <w:br w:type="page"/>
      </w:r>
    </w:p>
    <w:p w14:paraId="18BBB31B" w14:textId="7AE98B9D" w:rsidR="00B46C64" w:rsidRDefault="00B46C64" w:rsidP="00370051">
      <w:pPr>
        <w:pStyle w:val="Ttulo1"/>
        <w:rPr>
          <w:lang w:val="es-AR"/>
        </w:rPr>
      </w:pPr>
      <w:bookmarkStart w:id="17" w:name="_Toc133127585"/>
      <w:r w:rsidRPr="00B46C64">
        <w:rPr>
          <w:lang w:val="es-AR"/>
        </w:rPr>
        <w:lastRenderedPageBreak/>
        <w:t>Planteamiento y Formulación del Problema</w:t>
      </w:r>
      <w:bookmarkEnd w:id="17"/>
    </w:p>
    <w:p w14:paraId="7DFECEF3" w14:textId="7ED71C74" w:rsidR="009412BE" w:rsidRDefault="00A248CB" w:rsidP="005C1E2E">
      <w:pPr>
        <w:rPr>
          <w:lang w:val="es-AR"/>
        </w:rPr>
      </w:pPr>
      <w:r>
        <w:rPr>
          <w:lang w:val="es-AR"/>
        </w:rPr>
        <w:t>En Vaca Muerta, l</w:t>
      </w:r>
      <w:r w:rsidR="00DF7390">
        <w:rPr>
          <w:lang w:val="es-AR"/>
        </w:rPr>
        <w:t>a demanda de servicios</w:t>
      </w:r>
      <w:r w:rsidR="0016412D">
        <w:rPr>
          <w:lang w:val="es-AR"/>
        </w:rPr>
        <w:t xml:space="preserve"> de todo tipo</w:t>
      </w:r>
      <w:r w:rsidR="00DF7390">
        <w:rPr>
          <w:lang w:val="es-AR"/>
        </w:rPr>
        <w:t xml:space="preserve"> </w:t>
      </w:r>
      <w:r w:rsidR="0016412D">
        <w:rPr>
          <w:lang w:val="es-AR"/>
        </w:rPr>
        <w:t xml:space="preserve">fue </w:t>
      </w:r>
      <w:r w:rsidR="00B168AD">
        <w:rPr>
          <w:lang w:val="es-AR"/>
        </w:rPr>
        <w:t xml:space="preserve">incrementándose </w:t>
      </w:r>
      <w:r w:rsidR="00DF7390">
        <w:rPr>
          <w:lang w:val="es-AR"/>
        </w:rPr>
        <w:t>dr</w:t>
      </w:r>
      <w:r>
        <w:rPr>
          <w:lang w:val="es-AR"/>
        </w:rPr>
        <w:t>ást</w:t>
      </w:r>
      <w:r w:rsidR="00DF7390">
        <w:rPr>
          <w:lang w:val="es-AR"/>
        </w:rPr>
        <w:t xml:space="preserve">icamente durante </w:t>
      </w:r>
      <w:r w:rsidR="0016412D">
        <w:rPr>
          <w:lang w:val="es-AR"/>
        </w:rPr>
        <w:t>los primeros años de la última década</w:t>
      </w:r>
      <w:r w:rsidR="00DF7390">
        <w:rPr>
          <w:lang w:val="es-AR"/>
        </w:rPr>
        <w:t>, con disminuciones no menos dramáticas, durante la etapa dura de restricciones por la pandemia de COVID</w:t>
      </w:r>
      <w:r w:rsidR="00FD09D4">
        <w:rPr>
          <w:lang w:val="es-AR"/>
        </w:rPr>
        <w:t>-19</w:t>
      </w:r>
      <w:r w:rsidR="00DF7390">
        <w:rPr>
          <w:lang w:val="es-AR"/>
        </w:rPr>
        <w:t xml:space="preserve">, </w:t>
      </w:r>
      <w:r w:rsidR="00FD09D4">
        <w:rPr>
          <w:lang w:val="es-AR"/>
        </w:rPr>
        <w:t>el segundo cuarto de</w:t>
      </w:r>
      <w:r w:rsidR="00DF7390">
        <w:rPr>
          <w:lang w:val="es-AR"/>
        </w:rPr>
        <w:t xml:space="preserve"> 2020</w:t>
      </w:r>
      <w:r w:rsidR="00C66D22">
        <w:rPr>
          <w:lang w:val="es-AR"/>
        </w:rPr>
        <w:t>.</w:t>
      </w:r>
      <w:r w:rsidR="00A05B9D">
        <w:rPr>
          <w:lang w:val="es-AR"/>
        </w:rPr>
        <w:t xml:space="preserve"> </w:t>
      </w:r>
      <w:r w:rsidR="00E331F4">
        <w:rPr>
          <w:lang w:val="es-AR"/>
        </w:rPr>
        <w:t>Luego, a</w:t>
      </w:r>
      <w:r w:rsidR="00B265DE">
        <w:rPr>
          <w:lang w:val="es-AR"/>
        </w:rPr>
        <w:t>l inicio de 2021</w:t>
      </w:r>
      <w:r w:rsidR="005E1DD8">
        <w:rPr>
          <w:lang w:val="es-AR"/>
        </w:rPr>
        <w:t xml:space="preserve"> la demanda </w:t>
      </w:r>
      <w:r w:rsidR="00CF7471">
        <w:rPr>
          <w:lang w:val="es-AR"/>
        </w:rPr>
        <w:t>se</w:t>
      </w:r>
      <w:r w:rsidR="005E1DD8">
        <w:rPr>
          <w:lang w:val="es-AR"/>
        </w:rPr>
        <w:t xml:space="preserve"> increment</w:t>
      </w:r>
      <w:r w:rsidR="00CF7471">
        <w:rPr>
          <w:lang w:val="es-AR"/>
        </w:rPr>
        <w:t>ó</w:t>
      </w:r>
      <w:r w:rsidR="00B265DE">
        <w:rPr>
          <w:lang w:val="es-AR"/>
        </w:rPr>
        <w:t xml:space="preserve"> </w:t>
      </w:r>
      <w:r w:rsidR="00E331F4">
        <w:rPr>
          <w:lang w:val="es-AR"/>
        </w:rPr>
        <w:t>nuevamente cuando</w:t>
      </w:r>
      <w:r w:rsidR="00B265DE">
        <w:rPr>
          <w:lang w:val="es-AR"/>
        </w:rPr>
        <w:t>, protocolos mediante, la actividad volvió a niveles pre-pandemia</w:t>
      </w:r>
      <w:r w:rsidR="009412BE">
        <w:rPr>
          <w:lang w:val="es-AR"/>
        </w:rPr>
        <w:t xml:space="preserve"> (ver </w:t>
      </w:r>
      <w:r w:rsidR="00C5052E">
        <w:rPr>
          <w:lang w:val="es-AR"/>
        </w:rPr>
        <w:t xml:space="preserve">Gráfico </w:t>
      </w:r>
      <w:r w:rsidR="00DC6B57">
        <w:rPr>
          <w:lang w:val="es-AR"/>
        </w:rPr>
        <w:t>N</w:t>
      </w:r>
      <w:r w:rsidR="0055584E">
        <w:rPr>
          <w:lang w:val="es-AR"/>
        </w:rPr>
        <w:t>°</w:t>
      </w:r>
      <w:r w:rsidR="00C5052E">
        <w:rPr>
          <w:lang w:val="es-AR"/>
        </w:rPr>
        <w:t>2</w:t>
      </w:r>
      <w:r w:rsidR="009412BE">
        <w:rPr>
          <w:lang w:val="es-AR"/>
        </w:rPr>
        <w:t>)</w:t>
      </w:r>
      <w:r w:rsidR="00DC6B57">
        <w:rPr>
          <w:lang w:val="es-AR"/>
        </w:rPr>
        <w:t>.</w:t>
      </w:r>
    </w:p>
    <w:p w14:paraId="0C95FBA6" w14:textId="79D9ECCA" w:rsidR="009412BE" w:rsidRDefault="00A05B9D" w:rsidP="00DC6B57">
      <w:pPr>
        <w:rPr>
          <w:b/>
          <w:bCs/>
          <w:lang w:val="es-AR"/>
        </w:rPr>
      </w:pPr>
      <w:r>
        <w:rPr>
          <w:noProof/>
        </w:rPr>
        <w:drawing>
          <wp:anchor distT="0" distB="0" distL="114300" distR="114300" simplePos="0" relativeHeight="251661312" behindDoc="0" locked="0" layoutInCell="1" allowOverlap="1" wp14:anchorId="05AA7D1D" wp14:editId="382F9554">
            <wp:simplePos x="0" y="0"/>
            <wp:positionH relativeFrom="column">
              <wp:posOffset>833120</wp:posOffset>
            </wp:positionH>
            <wp:positionV relativeFrom="paragraph">
              <wp:posOffset>201972</wp:posOffset>
            </wp:positionV>
            <wp:extent cx="4131087" cy="2723745"/>
            <wp:effectExtent l="0" t="0" r="3175" b="635"/>
            <wp:wrapNone/>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rotWithShape="1">
                    <a:blip r:embed="rId25" cstate="print">
                      <a:extLst>
                        <a:ext uri="{28A0092B-C50C-407E-A947-70E740481C1C}">
                          <a14:useLocalDpi xmlns:a14="http://schemas.microsoft.com/office/drawing/2010/main" val="0"/>
                        </a:ext>
                      </a:extLst>
                    </a:blip>
                    <a:srcRect l="11079" t="17332" r="38732" b="23838"/>
                    <a:stretch/>
                  </pic:blipFill>
                  <pic:spPr bwMode="auto">
                    <a:xfrm>
                      <a:off x="0" y="0"/>
                      <a:ext cx="4131087" cy="272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B57">
        <w:rPr>
          <w:b/>
          <w:bCs/>
          <w:lang w:val="es-AR"/>
        </w:rPr>
        <w:t xml:space="preserve">                            </w:t>
      </w:r>
      <w:r w:rsidR="00B168AD" w:rsidRPr="00A95E0B">
        <w:rPr>
          <w:b/>
          <w:bCs/>
          <w:lang w:val="es-AR"/>
        </w:rPr>
        <w:t xml:space="preserve">Gráfico </w:t>
      </w:r>
      <w:r w:rsidR="00B168AD">
        <w:rPr>
          <w:b/>
          <w:bCs/>
          <w:lang w:val="es-AR"/>
        </w:rPr>
        <w:t>2</w:t>
      </w:r>
      <w:r w:rsidR="00B168AD" w:rsidRPr="00A95E0B">
        <w:rPr>
          <w:b/>
          <w:bCs/>
          <w:lang w:val="es-AR"/>
        </w:rPr>
        <w:t>: Etapas de fractura</w:t>
      </w:r>
      <w:r w:rsidR="00B168AD">
        <w:rPr>
          <w:noProof/>
          <w:lang w:val="es-AR"/>
        </w:rPr>
        <w:t xml:space="preserve"> </w:t>
      </w:r>
      <w:r w:rsidR="00B168AD" w:rsidRPr="00B168AD">
        <w:rPr>
          <w:b/>
          <w:bCs/>
          <w:lang w:val="es-AR"/>
        </w:rPr>
        <w:t xml:space="preserve">/ mes </w:t>
      </w:r>
    </w:p>
    <w:p w14:paraId="385E0602" w14:textId="214FF914" w:rsidR="00A05B9D" w:rsidRDefault="00A05B9D" w:rsidP="00DC6B57">
      <w:pPr>
        <w:rPr>
          <w:b/>
          <w:bCs/>
          <w:lang w:val="es-AR"/>
        </w:rPr>
      </w:pPr>
    </w:p>
    <w:p w14:paraId="14134138" w14:textId="359F8A83" w:rsidR="00A05B9D" w:rsidRDefault="00A05B9D" w:rsidP="00DC6B57">
      <w:pPr>
        <w:rPr>
          <w:b/>
          <w:bCs/>
          <w:lang w:val="es-AR"/>
        </w:rPr>
      </w:pPr>
    </w:p>
    <w:p w14:paraId="44919E54" w14:textId="7E57DB68" w:rsidR="00A05B9D" w:rsidRDefault="00A05B9D" w:rsidP="00DC6B57">
      <w:pPr>
        <w:rPr>
          <w:b/>
          <w:bCs/>
          <w:lang w:val="es-AR"/>
        </w:rPr>
      </w:pPr>
    </w:p>
    <w:p w14:paraId="0B8916FA" w14:textId="319666DF" w:rsidR="00A05B9D" w:rsidRDefault="00A05B9D" w:rsidP="00DC6B57">
      <w:pPr>
        <w:rPr>
          <w:b/>
          <w:bCs/>
          <w:lang w:val="es-AR"/>
        </w:rPr>
      </w:pPr>
    </w:p>
    <w:p w14:paraId="0F27A2E9" w14:textId="77777777" w:rsidR="0031572D" w:rsidRDefault="0031572D" w:rsidP="00A05B9D">
      <w:pPr>
        <w:ind w:left="720"/>
        <w:rPr>
          <w:lang w:val="es-AR"/>
        </w:rPr>
      </w:pPr>
    </w:p>
    <w:p w14:paraId="65758A62" w14:textId="0952CD9A" w:rsidR="00A05B9D" w:rsidRDefault="00A05B9D" w:rsidP="003C616A">
      <w:pPr>
        <w:ind w:left="1440"/>
        <w:rPr>
          <w:lang w:val="es-AR"/>
        </w:rPr>
      </w:pPr>
      <w:r>
        <w:rPr>
          <w:lang w:val="es-AR"/>
        </w:rPr>
        <w:t>Fuente: L. Fucello - Fundación Contactos Petroleros</w:t>
      </w:r>
    </w:p>
    <w:p w14:paraId="6A5B3D5A" w14:textId="77777777" w:rsidR="00D47B2E" w:rsidRDefault="00D47B2E" w:rsidP="0031572D">
      <w:pPr>
        <w:rPr>
          <w:lang w:val="es-AR"/>
        </w:rPr>
      </w:pPr>
    </w:p>
    <w:p w14:paraId="28B77D1F" w14:textId="6DB19F9A" w:rsidR="00D47B2E" w:rsidRDefault="00D47B2E" w:rsidP="00D47B2E">
      <w:pPr>
        <w:rPr>
          <w:lang w:val="es-AR"/>
        </w:rPr>
      </w:pPr>
      <w:r>
        <w:rPr>
          <w:lang w:val="es-AR"/>
        </w:rPr>
        <w:t>Sumado al plan de crecimiento individual de las compañías inversoras</w:t>
      </w:r>
      <w:r w:rsidRPr="00DF7390">
        <w:rPr>
          <w:lang w:val="es-AR"/>
        </w:rPr>
        <w:t xml:space="preserve">, la avidez de las </w:t>
      </w:r>
      <w:r w:rsidR="003C616A">
        <w:rPr>
          <w:lang w:val="es-AR"/>
        </w:rPr>
        <w:t xml:space="preserve">Compañías titulares de las concesiones, denominadas </w:t>
      </w:r>
      <w:r w:rsidRPr="00DF7390">
        <w:rPr>
          <w:lang w:val="es-AR"/>
        </w:rPr>
        <w:t>operadoras</w:t>
      </w:r>
      <w:r w:rsidR="003C616A">
        <w:rPr>
          <w:lang w:val="es-AR"/>
        </w:rPr>
        <w:t>,</w:t>
      </w:r>
      <w:r w:rsidRPr="00DF7390">
        <w:rPr>
          <w:lang w:val="es-AR"/>
        </w:rPr>
        <w:t xml:space="preserve"> </w:t>
      </w:r>
      <w:r>
        <w:rPr>
          <w:lang w:val="es-AR"/>
        </w:rPr>
        <w:t xml:space="preserve">en su conjunto </w:t>
      </w:r>
      <w:r w:rsidRPr="00DF7390">
        <w:rPr>
          <w:lang w:val="es-AR"/>
        </w:rPr>
        <w:t xml:space="preserve">por el gas </w:t>
      </w:r>
      <w:r>
        <w:rPr>
          <w:lang w:val="es-AR"/>
        </w:rPr>
        <w:t xml:space="preserve">de nuestro subsuelo </w:t>
      </w:r>
      <w:r w:rsidRPr="00DF7390">
        <w:rPr>
          <w:lang w:val="es-AR"/>
        </w:rPr>
        <w:t xml:space="preserve">radica en la implementación del plan Gas.Ar </w:t>
      </w:r>
      <w:r>
        <w:rPr>
          <w:lang w:val="es-AR"/>
        </w:rPr>
        <w:t xml:space="preserve">2020, que es el Plan de Promoción de la Producción de Gas Argentino, con un esquema de oferta-demanda para el </w:t>
      </w:r>
      <w:r>
        <w:rPr>
          <w:lang w:val="es-AR"/>
        </w:rPr>
        <w:lastRenderedPageBreak/>
        <w:t>período 2020-2023, mediante el cual e</w:t>
      </w:r>
      <w:r w:rsidRPr="00DF7390">
        <w:rPr>
          <w:lang w:val="es-AR"/>
        </w:rPr>
        <w:t xml:space="preserve">l gobierno </w:t>
      </w:r>
      <w:r>
        <w:rPr>
          <w:lang w:val="es-AR"/>
        </w:rPr>
        <w:t xml:space="preserve">otorga precios diferenciados </w:t>
      </w:r>
      <w:r w:rsidRPr="00DF7390">
        <w:rPr>
          <w:lang w:val="es-AR"/>
        </w:rPr>
        <w:t>por MBTU</w:t>
      </w:r>
      <w:r>
        <w:rPr>
          <w:rStyle w:val="Refdenotaalpie"/>
          <w:rFonts w:cs="Times New Roman"/>
          <w:lang w:val="es-AR"/>
        </w:rPr>
        <w:footnoteReference w:id="5"/>
      </w:r>
      <w:r>
        <w:rPr>
          <w:rStyle w:val="Refdenotaalpie"/>
          <w:lang w:val="es-AR"/>
        </w:rPr>
        <w:t xml:space="preserve"> </w:t>
      </w:r>
      <w:r>
        <w:rPr>
          <w:lang w:val="es-AR"/>
        </w:rPr>
        <w:t>,  para todo aumento</w:t>
      </w:r>
      <w:r w:rsidRPr="00DF7390">
        <w:rPr>
          <w:lang w:val="es-AR"/>
        </w:rPr>
        <w:t xml:space="preserve"> en la producción por sobre la de años</w:t>
      </w:r>
      <w:r>
        <w:rPr>
          <w:lang w:val="es-AR"/>
        </w:rPr>
        <w:t xml:space="preserve"> </w:t>
      </w:r>
      <w:r w:rsidRPr="00DF7390">
        <w:rPr>
          <w:lang w:val="es-AR"/>
        </w:rPr>
        <w:t>anteriores</w:t>
      </w:r>
      <w:r>
        <w:rPr>
          <w:lang w:val="es-AR"/>
        </w:rPr>
        <w:t xml:space="preserve">, buscando con esto fomentar las inversiones y, </w:t>
      </w:r>
      <w:r w:rsidR="00A101CE">
        <w:rPr>
          <w:lang w:val="es-AR"/>
        </w:rPr>
        <w:t>conjuntamente</w:t>
      </w:r>
      <w:r>
        <w:rPr>
          <w:lang w:val="es-AR"/>
        </w:rPr>
        <w:t>, el desarrollo de Pequeñas y Medianas Empresas (PyMEs) regionales.</w:t>
      </w:r>
    </w:p>
    <w:p w14:paraId="0C1D29B7" w14:textId="48263D1D" w:rsidR="003C616A" w:rsidRPr="00E86D4D" w:rsidRDefault="003C616A" w:rsidP="003C616A">
      <w:pPr>
        <w:rPr>
          <w:lang w:val="es-AR"/>
        </w:rPr>
      </w:pPr>
      <w:r>
        <w:rPr>
          <w:lang w:val="es-AR"/>
        </w:rPr>
        <w:t xml:space="preserve">Tan es así que la extracción sobrepasó la capacidad de transporte existente, por lo </w:t>
      </w:r>
      <w:r w:rsidR="00A101CE">
        <w:rPr>
          <w:lang w:val="es-AR"/>
        </w:rPr>
        <w:t xml:space="preserve">que, </w:t>
      </w:r>
      <w:commentRangeStart w:id="18"/>
      <w:r w:rsidR="00A101CE">
        <w:rPr>
          <w:lang w:val="es-AR"/>
        </w:rPr>
        <w:t>al momento de escribir este trabajo</w:t>
      </w:r>
      <w:commentRangeEnd w:id="18"/>
      <w:r w:rsidR="00093E8A">
        <w:rPr>
          <w:rStyle w:val="Refdecomentario"/>
        </w:rPr>
        <w:commentReference w:id="18"/>
      </w:r>
      <w:r w:rsidR="00A101CE">
        <w:rPr>
          <w:lang w:val="es-AR"/>
        </w:rPr>
        <w:t>,</w:t>
      </w:r>
      <w:r>
        <w:rPr>
          <w:lang w:val="es-AR"/>
        </w:rPr>
        <w:t xml:space="preserve"> se está construyendo </w:t>
      </w:r>
      <w:r w:rsidRPr="00E86D4D">
        <w:rPr>
          <w:lang w:val="es-AR"/>
        </w:rPr>
        <w:t>el </w:t>
      </w:r>
      <w:r w:rsidRPr="00E86D4D">
        <w:rPr>
          <w:b/>
          <w:bCs/>
          <w:lang w:val="es-AR"/>
        </w:rPr>
        <w:t>Gasoducto Néstor Kirchner</w:t>
      </w:r>
      <w:r w:rsidRPr="00E86D4D">
        <w:rPr>
          <w:lang w:val="es-AR"/>
        </w:rPr>
        <w:t xml:space="preserve">, </w:t>
      </w:r>
      <w:r>
        <w:rPr>
          <w:lang w:val="es-AR"/>
        </w:rPr>
        <w:t xml:space="preserve">el cual está </w:t>
      </w:r>
      <w:r w:rsidRPr="00E86D4D">
        <w:rPr>
          <w:lang w:val="es-AR"/>
        </w:rPr>
        <w:t>a cargo de Energía Argentina</w:t>
      </w:r>
      <w:r>
        <w:rPr>
          <w:lang w:val="es-AR"/>
        </w:rPr>
        <w:t>.</w:t>
      </w:r>
      <w:r w:rsidRPr="00E86D4D">
        <w:rPr>
          <w:lang w:val="es-AR"/>
        </w:rPr>
        <w:t xml:space="preserve"> Con una extensión de 573 kilómetros, permitirá ahorrar más de u$s2.900 millones al año entre sustitución de importación de combustibles y reducción de subsidios, aumentará la disponibilidad de gas a precios competitivos y genera 10 mil puestos de trabajo directos y otros 40 mil indirectos, entre la construcción de la obra y la mayor producción de gas en Vaca Muerta</w:t>
      </w:r>
      <w:r>
        <w:rPr>
          <w:lang w:val="es-AR"/>
        </w:rPr>
        <w:t>, cerrando el círculo virtuoso en que se requerirán mayores inversiones en Perforación y Completación</w:t>
      </w:r>
      <w:r w:rsidRPr="00E86D4D">
        <w:rPr>
          <w:lang w:val="es-AR"/>
        </w:rPr>
        <w:t>.</w:t>
      </w:r>
    </w:p>
    <w:p w14:paraId="55D5FAEA" w14:textId="0933F939" w:rsidR="003C616A" w:rsidRDefault="003C616A" w:rsidP="003C616A">
      <w:pPr>
        <w:rPr>
          <w:lang w:val="es-AR"/>
        </w:rPr>
      </w:pPr>
      <w:r>
        <w:rPr>
          <w:lang w:val="es-AR"/>
        </w:rPr>
        <w:t>Ahora bien, una vez llevada a cabo</w:t>
      </w:r>
      <w:r w:rsidRPr="00B265DE">
        <w:rPr>
          <w:lang w:val="es-AR"/>
        </w:rPr>
        <w:t xml:space="preserve"> </w:t>
      </w:r>
      <w:r>
        <w:rPr>
          <w:lang w:val="es-AR"/>
        </w:rPr>
        <w:t>la construcción de las instalaciones de la compa</w:t>
      </w:r>
      <w:r w:rsidRPr="00B265DE">
        <w:rPr>
          <w:lang w:val="es-AR"/>
        </w:rPr>
        <w:t>ñía en el área de Añelo, con miras a abastecer los negocios de Vaca Muerta, se observ</w:t>
      </w:r>
      <w:r>
        <w:rPr>
          <w:lang w:val="es-AR"/>
        </w:rPr>
        <w:t>ó</w:t>
      </w:r>
      <w:r w:rsidRPr="00B265DE">
        <w:rPr>
          <w:lang w:val="es-AR"/>
        </w:rPr>
        <w:t xml:space="preserve"> la coexistencia de dos problemáticas </w:t>
      </w:r>
      <w:r>
        <w:rPr>
          <w:lang w:val="es-AR"/>
        </w:rPr>
        <w:t>de gran relevancia: daño al medioambiente por la enorme cantidad de productos comercializados en envases que deben enviarse a disposición final luego de un solo uso y gran cantidad de dinero</w:t>
      </w:r>
      <w:r w:rsidR="00E812D9">
        <w:rPr>
          <w:lang w:val="es-AR"/>
        </w:rPr>
        <w:t xml:space="preserve"> gastado</w:t>
      </w:r>
      <w:r>
        <w:rPr>
          <w:lang w:val="es-AR"/>
        </w:rPr>
        <w:t xml:space="preserve"> en costos logísticos dado el traslado en camiones de los productos envasados desde Buenos Aires – u otros sitios lejanos.</w:t>
      </w:r>
    </w:p>
    <w:p w14:paraId="0B9B5545" w14:textId="4C0C8093" w:rsidR="00D47B2E" w:rsidRDefault="00D47B2E" w:rsidP="0031572D">
      <w:pPr>
        <w:rPr>
          <w:lang w:val="es-AR"/>
        </w:rPr>
      </w:pPr>
    </w:p>
    <w:p w14:paraId="4BEE3B22" w14:textId="303CA198" w:rsidR="0031572D" w:rsidRDefault="0031572D" w:rsidP="00DC6B57">
      <w:pPr>
        <w:rPr>
          <w:lang w:val="es-AR"/>
        </w:rPr>
      </w:pPr>
    </w:p>
    <w:p w14:paraId="3A56E8E4" w14:textId="19ED245E" w:rsidR="00DA5ABC" w:rsidRDefault="00C2742F" w:rsidP="0031572D">
      <w:pPr>
        <w:rPr>
          <w:lang w:val="es-AR"/>
        </w:rPr>
      </w:pPr>
      <w:r>
        <w:rPr>
          <w:lang w:val="es-AR"/>
        </w:rPr>
        <w:lastRenderedPageBreak/>
        <w:t>También es cierto que</w:t>
      </w:r>
      <w:r w:rsidR="00DA5ABC">
        <w:rPr>
          <w:lang w:val="es-AR"/>
        </w:rPr>
        <w:t>, hoy en día</w:t>
      </w:r>
      <w:r>
        <w:rPr>
          <w:lang w:val="es-AR"/>
        </w:rPr>
        <w:t>,</w:t>
      </w:r>
      <w:r w:rsidR="00DA5ABC">
        <w:rPr>
          <w:lang w:val="es-AR"/>
        </w:rPr>
        <w:t xml:space="preserve"> se comienza a comprender que e</w:t>
      </w:r>
      <w:r w:rsidR="0031572D" w:rsidRPr="00A1555B">
        <w:rPr>
          <w:lang w:val="es-AR"/>
        </w:rPr>
        <w:t xml:space="preserve">l desarrollo de la producción y el empleo </w:t>
      </w:r>
      <w:r w:rsidR="0031572D" w:rsidRPr="00A1555B">
        <w:rPr>
          <w:i/>
          <w:iCs/>
          <w:lang w:val="es-AR"/>
        </w:rPr>
        <w:t>debe</w:t>
      </w:r>
      <w:r w:rsidR="0031572D">
        <w:rPr>
          <w:i/>
          <w:iCs/>
          <w:lang w:val="es-AR"/>
        </w:rPr>
        <w:t>n</w:t>
      </w:r>
      <w:r w:rsidR="0031572D" w:rsidRPr="00A1555B">
        <w:rPr>
          <w:lang w:val="es-AR"/>
        </w:rPr>
        <w:t xml:space="preserve"> apoyarse en un marco de patrones sustentables que tengan como ejes principales el cuidado del ambiente y la calidad de vida de la población.</w:t>
      </w:r>
    </w:p>
    <w:p w14:paraId="3D5E9B9C" w14:textId="77777777" w:rsidR="00DA5ABC" w:rsidRPr="00A1555B" w:rsidRDefault="00DA5ABC" w:rsidP="00DA5ABC">
      <w:pPr>
        <w:rPr>
          <w:lang w:val="es-AR"/>
        </w:rPr>
      </w:pPr>
      <w:r w:rsidRPr="00A1555B">
        <w:rPr>
          <w:lang w:val="es-AR"/>
        </w:rPr>
        <w:t xml:space="preserve">El ambiente es visto, por lo general, como un ámbito en el que surgen necesidades de resolución </w:t>
      </w:r>
      <w:r>
        <w:rPr>
          <w:lang w:val="es-AR"/>
        </w:rPr>
        <w:t xml:space="preserve">de problemas una vez que éstos ya ocurrieron, siendo que </w:t>
      </w:r>
      <w:r w:rsidRPr="00A1555B">
        <w:rPr>
          <w:lang w:val="es-AR"/>
        </w:rPr>
        <w:t>la mayoría de los cuales son evitables</w:t>
      </w:r>
      <w:r>
        <w:rPr>
          <w:rFonts w:cs="Times New Roman"/>
          <w:lang w:val="es-AR"/>
        </w:rPr>
        <w:t xml:space="preserve"> (</w:t>
      </w:r>
      <w:r w:rsidRPr="006F3B47">
        <w:rPr>
          <w:lang w:val="es-AR"/>
        </w:rPr>
        <w:t>https://shorturl.at/rCI05</w:t>
      </w:r>
      <w:r>
        <w:rPr>
          <w:lang w:val="es-AR"/>
        </w:rPr>
        <w:t>)</w:t>
      </w:r>
    </w:p>
    <w:p w14:paraId="18AF2EBF" w14:textId="34D6627E" w:rsidR="00DC6B57" w:rsidRDefault="00DA5ABC" w:rsidP="00DC6B57">
      <w:pPr>
        <w:rPr>
          <w:lang w:val="es-AR"/>
        </w:rPr>
      </w:pPr>
      <w:r>
        <w:rPr>
          <w:lang w:val="es-AR"/>
        </w:rPr>
        <w:t>Cada vez es más frecuente y relevante que las empresas promuevan prácticas responsables en el medio en que se desarrollan (</w:t>
      </w:r>
      <w:r w:rsidRPr="00A101CE">
        <w:rPr>
          <w:lang w:val="es-AR"/>
        </w:rPr>
        <w:t>Montoya Morales, A. J., 2022)</w:t>
      </w:r>
      <w:r>
        <w:rPr>
          <w:lang w:val="es-AR"/>
        </w:rPr>
        <w:t>, o</w:t>
      </w:r>
      <w:r w:rsidR="00DC6B57">
        <w:rPr>
          <w:lang w:val="es-AR"/>
        </w:rPr>
        <w:t xml:space="preserve">bservándose </w:t>
      </w:r>
      <w:r>
        <w:rPr>
          <w:lang w:val="es-AR"/>
        </w:rPr>
        <w:t>un incremento en</w:t>
      </w:r>
      <w:r w:rsidR="00DC6B57">
        <w:rPr>
          <w:lang w:val="es-AR"/>
        </w:rPr>
        <w:t xml:space="preserve"> la </w:t>
      </w:r>
      <w:r w:rsidR="00DC6B57" w:rsidRPr="00DF7390">
        <w:rPr>
          <w:lang w:val="es-AR"/>
        </w:rPr>
        <w:t xml:space="preserve">solicitud de servicios </w:t>
      </w:r>
      <w:r w:rsidR="00DC6B57">
        <w:rPr>
          <w:lang w:val="es-AR"/>
        </w:rPr>
        <w:t xml:space="preserve">de mayor calidad, amigables con el medio ambiente, sustentables. </w:t>
      </w:r>
    </w:p>
    <w:p w14:paraId="2ABF2482" w14:textId="056CFE02" w:rsidR="00C66D22" w:rsidRDefault="00C639BE" w:rsidP="005C1E2E">
      <w:pPr>
        <w:rPr>
          <w:lang w:val="es-AR"/>
        </w:rPr>
      </w:pPr>
      <w:r>
        <w:rPr>
          <w:lang w:val="es-AR"/>
        </w:rPr>
        <w:t>E</w:t>
      </w:r>
      <w:r w:rsidR="005B5748">
        <w:rPr>
          <w:lang w:val="es-AR"/>
        </w:rPr>
        <w:t>n nuestro país, e</w:t>
      </w:r>
      <w:r w:rsidR="00A248CB">
        <w:rPr>
          <w:lang w:val="es-AR"/>
        </w:rPr>
        <w:t xml:space="preserve">l requerimiento de este tipo de </w:t>
      </w:r>
      <w:r w:rsidR="00075FD6">
        <w:rPr>
          <w:lang w:val="es-AR"/>
        </w:rPr>
        <w:t>servicios</w:t>
      </w:r>
      <w:r w:rsidR="00A248CB">
        <w:rPr>
          <w:lang w:val="es-AR"/>
        </w:rPr>
        <w:t xml:space="preserve"> </w:t>
      </w:r>
      <w:r w:rsidR="002E6B7E">
        <w:rPr>
          <w:lang w:val="es-AR"/>
        </w:rPr>
        <w:t>viene</w:t>
      </w:r>
      <w:r w:rsidR="00A248CB">
        <w:rPr>
          <w:lang w:val="es-AR"/>
        </w:rPr>
        <w:t xml:space="preserve"> </w:t>
      </w:r>
      <w:r w:rsidR="00C66D22" w:rsidRPr="00DF7390">
        <w:rPr>
          <w:lang w:val="es-AR"/>
        </w:rPr>
        <w:t xml:space="preserve">de la mano </w:t>
      </w:r>
      <w:r w:rsidR="00A248CB">
        <w:rPr>
          <w:lang w:val="es-AR"/>
        </w:rPr>
        <w:t xml:space="preserve">de </w:t>
      </w:r>
      <w:r w:rsidR="00C66D22" w:rsidRPr="00DF7390">
        <w:rPr>
          <w:lang w:val="es-AR"/>
        </w:rPr>
        <w:t xml:space="preserve">las </w:t>
      </w:r>
      <w:r w:rsidR="002E6B7E">
        <w:rPr>
          <w:lang w:val="es-AR"/>
        </w:rPr>
        <w:t xml:space="preserve">grandes </w:t>
      </w:r>
      <w:r w:rsidR="00C66D22" w:rsidRPr="00DF7390">
        <w:rPr>
          <w:lang w:val="es-AR"/>
        </w:rPr>
        <w:t xml:space="preserve">inversiones </w:t>
      </w:r>
      <w:r w:rsidR="002E6B7E">
        <w:rPr>
          <w:lang w:val="es-AR"/>
        </w:rPr>
        <w:t>q</w:t>
      </w:r>
      <w:r w:rsidR="00C66D22" w:rsidRPr="00DF7390">
        <w:rPr>
          <w:lang w:val="es-AR"/>
        </w:rPr>
        <w:t xml:space="preserve">ue se están llevando a cabo para la extracción de petróleo y gas de la formación Vaca Muerta y otros yacimientos </w:t>
      </w:r>
      <w:r w:rsidR="00C66D22">
        <w:rPr>
          <w:lang w:val="es-AR"/>
        </w:rPr>
        <w:t>de baja permeabilidad</w:t>
      </w:r>
      <w:r w:rsidR="005E1DD8">
        <w:rPr>
          <w:lang w:val="es-AR"/>
        </w:rPr>
        <w:t>, bajo la mirada de</w:t>
      </w:r>
      <w:r w:rsidR="00E331F4">
        <w:rPr>
          <w:lang w:val="es-AR"/>
        </w:rPr>
        <w:t xml:space="preserve"> un</w:t>
      </w:r>
      <w:r w:rsidR="005E1DD8">
        <w:rPr>
          <w:lang w:val="es-AR"/>
        </w:rPr>
        <w:t xml:space="preserve"> mundo que está evolucionando hacia energías verdes</w:t>
      </w:r>
      <w:r w:rsidR="00E331F4">
        <w:rPr>
          <w:lang w:val="es-AR"/>
        </w:rPr>
        <w:t>, basadas en la mayor utilización de recursos renovables</w:t>
      </w:r>
      <w:r w:rsidR="005E1DD8">
        <w:rPr>
          <w:lang w:val="es-AR"/>
        </w:rPr>
        <w:t>.</w:t>
      </w:r>
    </w:p>
    <w:p w14:paraId="3B469A61" w14:textId="495AC5A3" w:rsidR="008825F0" w:rsidRPr="008825F0" w:rsidRDefault="008825F0" w:rsidP="005C1E2E">
      <w:pPr>
        <w:rPr>
          <w:i/>
          <w:iCs/>
          <w:szCs w:val="24"/>
          <w:lang w:val="es-AR"/>
        </w:rPr>
      </w:pPr>
      <w:r>
        <w:rPr>
          <w:lang w:val="es-AR"/>
        </w:rPr>
        <w:t xml:space="preserve">De acuerdo con el contexto antes presentado </w:t>
      </w:r>
      <w:r w:rsidR="002E6B7E">
        <w:rPr>
          <w:lang w:val="es-AR"/>
        </w:rPr>
        <w:t>nos encontramos</w:t>
      </w:r>
      <w:r w:rsidR="00C2742F">
        <w:rPr>
          <w:lang w:val="es-AR"/>
        </w:rPr>
        <w:t xml:space="preserve"> con</w:t>
      </w:r>
      <w:r>
        <w:rPr>
          <w:lang w:val="es-AR"/>
        </w:rPr>
        <w:t xml:space="preserve"> el siguiente interrogante, el cual pretenderá ser respondido con la ejecución de este proyecto: </w:t>
      </w:r>
      <w:r w:rsidRPr="008825F0">
        <w:rPr>
          <w:i/>
          <w:iCs/>
          <w:lang w:val="es-AR"/>
        </w:rPr>
        <w:t>¿</w:t>
      </w:r>
      <w:r w:rsidR="00A73B26">
        <w:rPr>
          <w:i/>
          <w:iCs/>
          <w:lang w:val="es-AR"/>
        </w:rPr>
        <w:t>Cuál será</w:t>
      </w:r>
      <w:r w:rsidR="00925A4A">
        <w:rPr>
          <w:i/>
          <w:iCs/>
          <w:lang w:val="es-AR"/>
        </w:rPr>
        <w:t xml:space="preserve"> </w:t>
      </w:r>
      <w:r w:rsidRPr="008825F0">
        <w:rPr>
          <w:i/>
          <w:iCs/>
          <w:szCs w:val="24"/>
          <w:lang w:val="es-AR"/>
        </w:rPr>
        <w:t xml:space="preserve">el </w:t>
      </w:r>
      <w:r w:rsidR="00931CEA">
        <w:rPr>
          <w:i/>
          <w:iCs/>
          <w:szCs w:val="24"/>
          <w:lang w:val="es-AR"/>
        </w:rPr>
        <w:t xml:space="preserve">impacto </w:t>
      </w:r>
      <w:r w:rsidR="00A73B26">
        <w:rPr>
          <w:i/>
          <w:iCs/>
          <w:szCs w:val="24"/>
          <w:lang w:val="es-AR"/>
        </w:rPr>
        <w:t>en el</w:t>
      </w:r>
      <w:r w:rsidR="00931CEA">
        <w:rPr>
          <w:i/>
          <w:iCs/>
          <w:szCs w:val="24"/>
          <w:lang w:val="es-AR"/>
        </w:rPr>
        <w:t xml:space="preserve"> </w:t>
      </w:r>
      <w:r w:rsidRPr="008825F0">
        <w:rPr>
          <w:i/>
          <w:iCs/>
          <w:szCs w:val="24"/>
          <w:lang w:val="es-AR"/>
        </w:rPr>
        <w:t>costo logístico</w:t>
      </w:r>
      <w:r w:rsidR="00A73B26">
        <w:rPr>
          <w:i/>
          <w:iCs/>
          <w:szCs w:val="24"/>
          <w:lang w:val="es-AR"/>
        </w:rPr>
        <w:t xml:space="preserve"> y en el medio ambiente </w:t>
      </w:r>
      <w:r w:rsidR="00093E8A">
        <w:rPr>
          <w:i/>
          <w:iCs/>
          <w:szCs w:val="24"/>
          <w:lang w:val="es-AR"/>
        </w:rPr>
        <w:t xml:space="preserve">causado por </w:t>
      </w:r>
      <w:r w:rsidRPr="008825F0">
        <w:rPr>
          <w:i/>
          <w:iCs/>
          <w:szCs w:val="24"/>
          <w:lang w:val="es-AR"/>
        </w:rPr>
        <w:t>la implementación y favorecimiento de la distribución granel de productos</w:t>
      </w:r>
      <w:r w:rsidR="00976754">
        <w:rPr>
          <w:i/>
          <w:iCs/>
          <w:szCs w:val="24"/>
          <w:lang w:val="es-AR"/>
        </w:rPr>
        <w:t xml:space="preserve"> y</w:t>
      </w:r>
      <w:r w:rsidRPr="008825F0">
        <w:rPr>
          <w:i/>
          <w:iCs/>
          <w:szCs w:val="24"/>
          <w:lang w:val="es-AR"/>
        </w:rPr>
        <w:t xml:space="preserve"> el ingreso al mercado de envases especializados, conductivos y retornables</w:t>
      </w:r>
      <w:r w:rsidR="00A73B26">
        <w:rPr>
          <w:i/>
          <w:iCs/>
          <w:szCs w:val="24"/>
          <w:lang w:val="es-AR"/>
        </w:rPr>
        <w:t>?</w:t>
      </w:r>
    </w:p>
    <w:p w14:paraId="0BBBA24D" w14:textId="6CBA092D" w:rsidR="00AB17FF" w:rsidRPr="00AB17FF" w:rsidRDefault="00AB17FF" w:rsidP="002E6B7E">
      <w:pPr>
        <w:rPr>
          <w:sz w:val="23"/>
          <w:szCs w:val="23"/>
          <w:lang w:val="es-AR"/>
        </w:rPr>
      </w:pPr>
      <w:r w:rsidRPr="00AB17FF">
        <w:rPr>
          <w:sz w:val="23"/>
          <w:szCs w:val="23"/>
          <w:lang w:val="es-AR"/>
        </w:rPr>
        <w:lastRenderedPageBreak/>
        <w:t>A más de una década del inicio del desarrollo de </w:t>
      </w:r>
      <w:r>
        <w:fldChar w:fldCharType="begin"/>
      </w:r>
      <w:r w:rsidRPr="006B3A6E">
        <w:rPr>
          <w:lang w:val="es-AR"/>
          <w:rPrChange w:id="19" w:author="Griselda C. Cabilla" w:date="2023-06-05T07:53:00Z">
            <w:rPr/>
          </w:rPrChange>
        </w:rPr>
        <w:instrText>HYPERLINK "https://www.rionegro.com.ar/energia/vaca-muerta-los-detalles-del-proyecto-de-shale-gas-de-pampa-energia-y-su-hoja-de-ruta-2914532/"</w:instrText>
      </w:r>
      <w:r>
        <w:fldChar w:fldCharType="separate"/>
      </w:r>
      <w:r w:rsidRPr="00AB17FF">
        <w:rPr>
          <w:sz w:val="23"/>
          <w:szCs w:val="23"/>
          <w:lang w:val="es-AR"/>
        </w:rPr>
        <w:t>Vaca Muerta</w:t>
      </w:r>
      <w:r>
        <w:rPr>
          <w:sz w:val="23"/>
          <w:szCs w:val="23"/>
          <w:lang w:val="es-AR"/>
        </w:rPr>
        <w:fldChar w:fldCharType="end"/>
      </w:r>
      <w:r w:rsidRPr="00AB17FF">
        <w:rPr>
          <w:sz w:val="23"/>
          <w:szCs w:val="23"/>
          <w:lang w:val="es-AR"/>
        </w:rPr>
        <w:t> no hay dudas sobre las excepcionales condiciones que tiene la roca generadora de la Cuenca Neuquina. Sin embargo, así como la geología le dio una ventaja importante sobre otras formaciones shale, Vaca Muerta no deja de estar en Argentina y de sufrir los embates de la crisis macroeconómica.</w:t>
      </w:r>
    </w:p>
    <w:p w14:paraId="00612C7A" w14:textId="064E1B20" w:rsidR="002E6B7E" w:rsidRDefault="004F7554" w:rsidP="002E6B7E">
      <w:pPr>
        <w:rPr>
          <w:sz w:val="23"/>
          <w:szCs w:val="23"/>
          <w:lang w:val="es-AR"/>
        </w:rPr>
      </w:pPr>
      <w:r w:rsidRPr="004F7554">
        <w:rPr>
          <w:sz w:val="23"/>
          <w:szCs w:val="23"/>
          <w:lang w:val="es-AR"/>
        </w:rPr>
        <w:t xml:space="preserve">La situación económica-financiera actual del país y la reestructuración de la industria petrolera a partir de la participación de capitales extranjeros en vaca muerta obliga a las empresas a </w:t>
      </w:r>
      <w:r w:rsidR="00196556">
        <w:rPr>
          <w:sz w:val="23"/>
          <w:szCs w:val="23"/>
          <w:lang w:val="es-AR"/>
        </w:rPr>
        <w:t>maximizar sus</w:t>
      </w:r>
      <w:r w:rsidRPr="004F7554">
        <w:rPr>
          <w:sz w:val="23"/>
          <w:szCs w:val="23"/>
          <w:lang w:val="es-AR"/>
        </w:rPr>
        <w:t xml:space="preserve"> esfuerzos para mantener la rentabilidad en sus operaciones</w:t>
      </w:r>
      <w:r>
        <w:rPr>
          <w:sz w:val="23"/>
          <w:szCs w:val="23"/>
          <w:lang w:val="es-AR"/>
        </w:rPr>
        <w:t xml:space="preserve"> y, es</w:t>
      </w:r>
      <w:r w:rsidRPr="004F7554">
        <w:rPr>
          <w:sz w:val="23"/>
          <w:szCs w:val="23"/>
          <w:lang w:val="es-AR"/>
        </w:rPr>
        <w:t xml:space="preserve"> bajo este contexto</w:t>
      </w:r>
      <w:r w:rsidR="00254DA2">
        <w:rPr>
          <w:sz w:val="23"/>
          <w:szCs w:val="23"/>
          <w:lang w:val="es-AR"/>
        </w:rPr>
        <w:t>,</w:t>
      </w:r>
      <w:r w:rsidRPr="004F7554">
        <w:rPr>
          <w:sz w:val="23"/>
          <w:szCs w:val="23"/>
          <w:lang w:val="es-AR"/>
        </w:rPr>
        <w:t xml:space="preserve"> </w:t>
      </w:r>
      <w:r>
        <w:rPr>
          <w:sz w:val="23"/>
          <w:szCs w:val="23"/>
          <w:lang w:val="es-AR"/>
        </w:rPr>
        <w:t xml:space="preserve">que </w:t>
      </w:r>
      <w:r w:rsidRPr="004F7554">
        <w:rPr>
          <w:sz w:val="23"/>
          <w:szCs w:val="23"/>
          <w:lang w:val="es-AR"/>
        </w:rPr>
        <w:t>se visualiza</w:t>
      </w:r>
      <w:r>
        <w:rPr>
          <w:sz w:val="23"/>
          <w:szCs w:val="23"/>
          <w:lang w:val="es-AR"/>
        </w:rPr>
        <w:t>,</w:t>
      </w:r>
      <w:r w:rsidRPr="004F7554">
        <w:rPr>
          <w:sz w:val="23"/>
          <w:szCs w:val="23"/>
          <w:lang w:val="es-AR"/>
        </w:rPr>
        <w:t xml:space="preserve"> como estrategia empresarial</w:t>
      </w:r>
      <w:r>
        <w:rPr>
          <w:sz w:val="23"/>
          <w:szCs w:val="23"/>
          <w:lang w:val="es-AR"/>
        </w:rPr>
        <w:t>,</w:t>
      </w:r>
      <w:r w:rsidRPr="004F7554">
        <w:rPr>
          <w:sz w:val="23"/>
          <w:szCs w:val="23"/>
          <w:lang w:val="es-AR"/>
        </w:rPr>
        <w:t xml:space="preserve"> la búsqueda de un valor agregado al servicio y/o producto, que pueda balancear la ecuación económica y fortalecer las ventajas </w:t>
      </w:r>
      <w:r w:rsidR="002E6B7E">
        <w:rPr>
          <w:sz w:val="23"/>
          <w:szCs w:val="23"/>
          <w:lang w:val="es-AR"/>
        </w:rPr>
        <w:t>de la implementación de un</w:t>
      </w:r>
      <w:r w:rsidR="002E6B7E" w:rsidRPr="002E6B7E">
        <w:rPr>
          <w:sz w:val="23"/>
          <w:szCs w:val="23"/>
          <w:lang w:val="es-AR"/>
        </w:rPr>
        <w:t xml:space="preserve"> </w:t>
      </w:r>
      <w:r w:rsidR="002E6B7E">
        <w:rPr>
          <w:sz w:val="23"/>
          <w:szCs w:val="23"/>
          <w:lang w:val="es-AR"/>
        </w:rPr>
        <w:t>nuevo modelo de distribución basado en graneles y envases retornables.</w:t>
      </w:r>
    </w:p>
    <w:p w14:paraId="39AF571C" w14:textId="0A98DC2A" w:rsidR="004F7554" w:rsidRDefault="002E6B7E" w:rsidP="005C1E2E">
      <w:pPr>
        <w:rPr>
          <w:sz w:val="23"/>
          <w:szCs w:val="23"/>
          <w:lang w:val="es-AR"/>
        </w:rPr>
      </w:pPr>
      <w:r>
        <w:rPr>
          <w:sz w:val="23"/>
          <w:szCs w:val="23"/>
          <w:lang w:val="es-AR"/>
        </w:rPr>
        <w:t>E</w:t>
      </w:r>
      <w:r w:rsidR="004F7554" w:rsidRPr="004F7554">
        <w:rPr>
          <w:sz w:val="23"/>
          <w:szCs w:val="23"/>
          <w:lang w:val="es-AR"/>
        </w:rPr>
        <w:t xml:space="preserve">n ese sentido este proyecto </w:t>
      </w:r>
      <w:r w:rsidR="004F7554">
        <w:rPr>
          <w:sz w:val="23"/>
          <w:szCs w:val="23"/>
          <w:lang w:val="es-AR"/>
        </w:rPr>
        <w:t>buscará cuantificar</w:t>
      </w:r>
      <w:r w:rsidR="00601E15">
        <w:rPr>
          <w:sz w:val="23"/>
          <w:szCs w:val="23"/>
          <w:lang w:val="es-AR"/>
        </w:rPr>
        <w:t xml:space="preserve"> en costos </w:t>
      </w:r>
      <w:r>
        <w:rPr>
          <w:sz w:val="23"/>
          <w:szCs w:val="23"/>
          <w:lang w:val="es-AR"/>
        </w:rPr>
        <w:t xml:space="preserve">y en efecto sobre el </w:t>
      </w:r>
      <w:r w:rsidR="00601E15">
        <w:rPr>
          <w:sz w:val="23"/>
          <w:szCs w:val="23"/>
          <w:lang w:val="es-AR"/>
        </w:rPr>
        <w:t>medio ambient</w:t>
      </w:r>
      <w:r>
        <w:rPr>
          <w:sz w:val="23"/>
          <w:szCs w:val="23"/>
          <w:lang w:val="es-AR"/>
        </w:rPr>
        <w:t>e</w:t>
      </w:r>
      <w:r w:rsidR="00601E15">
        <w:rPr>
          <w:sz w:val="23"/>
          <w:szCs w:val="23"/>
          <w:lang w:val="es-AR"/>
        </w:rPr>
        <w:t xml:space="preserve">, como así también investigar otros </w:t>
      </w:r>
      <w:r w:rsidR="004F7554" w:rsidRPr="004F7554">
        <w:rPr>
          <w:sz w:val="23"/>
          <w:szCs w:val="23"/>
          <w:lang w:val="es-AR"/>
        </w:rPr>
        <w:t>factores</w:t>
      </w:r>
      <w:r w:rsidR="00FF35D6">
        <w:rPr>
          <w:sz w:val="23"/>
          <w:szCs w:val="23"/>
          <w:lang w:val="es-AR"/>
        </w:rPr>
        <w:t xml:space="preserve"> </w:t>
      </w:r>
      <w:r w:rsidR="004F7554" w:rsidRPr="004F7554">
        <w:rPr>
          <w:sz w:val="23"/>
          <w:szCs w:val="23"/>
          <w:lang w:val="es-AR"/>
        </w:rPr>
        <w:t xml:space="preserve">que </w:t>
      </w:r>
      <w:r>
        <w:rPr>
          <w:sz w:val="23"/>
          <w:szCs w:val="23"/>
          <w:lang w:val="es-AR"/>
        </w:rPr>
        <w:t>pueden verse modificados</w:t>
      </w:r>
      <w:r w:rsidR="00FF35D6">
        <w:rPr>
          <w:sz w:val="23"/>
          <w:szCs w:val="23"/>
          <w:lang w:val="es-AR"/>
        </w:rPr>
        <w:t xml:space="preserve">, al implementar </w:t>
      </w:r>
      <w:r>
        <w:rPr>
          <w:sz w:val="23"/>
          <w:szCs w:val="23"/>
          <w:lang w:val="es-AR"/>
        </w:rPr>
        <w:t>el citado modelo.</w:t>
      </w:r>
    </w:p>
    <w:p w14:paraId="1448F967" w14:textId="77777777" w:rsidR="004F7554" w:rsidRPr="004F7554" w:rsidRDefault="004F7554" w:rsidP="004F7554">
      <w:pPr>
        <w:pStyle w:val="Default"/>
        <w:spacing w:before="240" w:after="240" w:line="480" w:lineRule="auto"/>
        <w:ind w:firstLine="720"/>
        <w:rPr>
          <w:rFonts w:cstheme="minorBidi"/>
          <w:color w:val="auto"/>
          <w:sz w:val="23"/>
          <w:szCs w:val="23"/>
          <w:lang w:val="es-AR"/>
        </w:rPr>
      </w:pPr>
      <w:r w:rsidRPr="004F7554">
        <w:rPr>
          <w:rFonts w:cstheme="minorBidi"/>
          <w:color w:val="auto"/>
          <w:sz w:val="23"/>
          <w:szCs w:val="23"/>
          <w:lang w:val="es-AR"/>
        </w:rPr>
        <w:t xml:space="preserve">Las teorías que pueden avalar este escenario refieren al planteo de la innovación como una ventaja competitiva siendo parte de un proceso de gestión y estrategia corporativa, donde las nuevas tecnologías son consideradas mejoras incluidas en la producción y calidad. </w:t>
      </w:r>
    </w:p>
    <w:p w14:paraId="452C6DDA" w14:textId="74FBECF3" w:rsidR="004F7554" w:rsidRPr="004F7554" w:rsidRDefault="004F7554" w:rsidP="004F7554">
      <w:pPr>
        <w:rPr>
          <w:sz w:val="23"/>
          <w:szCs w:val="23"/>
          <w:lang w:val="es-AR"/>
        </w:rPr>
      </w:pPr>
      <w:r w:rsidRPr="00B178A5">
        <w:rPr>
          <w:sz w:val="23"/>
          <w:szCs w:val="23"/>
          <w:lang w:val="es-AR"/>
        </w:rPr>
        <w:t xml:space="preserve">Es importante mencionar que la necesidad de </w:t>
      </w:r>
      <w:r>
        <w:rPr>
          <w:sz w:val="23"/>
          <w:szCs w:val="23"/>
          <w:lang w:val="es-AR"/>
        </w:rPr>
        <w:t>las compañías operadoras</w:t>
      </w:r>
      <w:r w:rsidRPr="00B178A5">
        <w:rPr>
          <w:sz w:val="23"/>
          <w:szCs w:val="23"/>
          <w:lang w:val="es-AR"/>
        </w:rPr>
        <w:t xml:space="preserve"> está centrada en mantener el menor </w:t>
      </w:r>
      <w:r>
        <w:rPr>
          <w:sz w:val="23"/>
          <w:szCs w:val="23"/>
          <w:lang w:val="es-AR"/>
        </w:rPr>
        <w:t>costo posible</w:t>
      </w:r>
      <w:r w:rsidRPr="00B178A5">
        <w:rPr>
          <w:sz w:val="23"/>
          <w:szCs w:val="23"/>
          <w:lang w:val="es-AR"/>
        </w:rPr>
        <w:t xml:space="preserve"> en sus operaciones</w:t>
      </w:r>
      <w:r>
        <w:rPr>
          <w:sz w:val="23"/>
          <w:szCs w:val="23"/>
          <w:lang w:val="es-AR"/>
        </w:rPr>
        <w:t xml:space="preserve"> y,</w:t>
      </w:r>
      <w:r w:rsidRPr="00B178A5">
        <w:rPr>
          <w:sz w:val="23"/>
          <w:szCs w:val="23"/>
          <w:lang w:val="es-AR"/>
        </w:rPr>
        <w:t xml:space="preserve"> en ese sentido</w:t>
      </w:r>
      <w:r>
        <w:rPr>
          <w:sz w:val="23"/>
          <w:szCs w:val="23"/>
          <w:lang w:val="es-AR"/>
        </w:rPr>
        <w:t>,</w:t>
      </w:r>
      <w:r w:rsidRPr="00B178A5">
        <w:rPr>
          <w:sz w:val="23"/>
          <w:szCs w:val="23"/>
          <w:lang w:val="es-AR"/>
        </w:rPr>
        <w:t xml:space="preserve"> las compañías </w:t>
      </w:r>
      <w:r>
        <w:rPr>
          <w:sz w:val="23"/>
          <w:szCs w:val="23"/>
          <w:lang w:val="es-AR"/>
        </w:rPr>
        <w:t xml:space="preserve">periféricas </w:t>
      </w:r>
      <w:r w:rsidRPr="00B178A5">
        <w:rPr>
          <w:sz w:val="23"/>
          <w:szCs w:val="23"/>
          <w:lang w:val="es-AR"/>
        </w:rPr>
        <w:t xml:space="preserve">deberán acompañar maximizando </w:t>
      </w:r>
      <w:r>
        <w:rPr>
          <w:sz w:val="23"/>
          <w:szCs w:val="23"/>
          <w:lang w:val="es-AR"/>
        </w:rPr>
        <w:t>la cantidad de servicios ofrecidos, sin detrimento de la calidad, ya que la mencionada</w:t>
      </w:r>
      <w:r w:rsidRPr="00B178A5">
        <w:rPr>
          <w:sz w:val="23"/>
          <w:szCs w:val="23"/>
          <w:lang w:val="es-AR"/>
        </w:rPr>
        <w:t xml:space="preserve"> sensibilidad por el costo genera una fuerte rivalidad en el sector</w:t>
      </w:r>
      <w:r w:rsidR="008F355E">
        <w:rPr>
          <w:sz w:val="23"/>
          <w:szCs w:val="23"/>
          <w:lang w:val="es-AR"/>
        </w:rPr>
        <w:t xml:space="preserve">, </w:t>
      </w:r>
      <w:r w:rsidRPr="00B178A5">
        <w:rPr>
          <w:sz w:val="23"/>
          <w:szCs w:val="23"/>
          <w:lang w:val="es-AR"/>
        </w:rPr>
        <w:t>proporcionando al cliente un poder de negociación difícil de sortear.</w:t>
      </w:r>
    </w:p>
    <w:p w14:paraId="2197F9D7" w14:textId="35D585DA" w:rsidR="00976754" w:rsidRDefault="008F355E" w:rsidP="005C1E2E">
      <w:pPr>
        <w:rPr>
          <w:lang w:val="es-AR"/>
        </w:rPr>
      </w:pPr>
      <w:r>
        <w:rPr>
          <w:lang w:val="es-AR"/>
        </w:rPr>
        <w:t>Con el desarrollo de este proyecto, también</w:t>
      </w:r>
      <w:r w:rsidR="00384F2E" w:rsidRPr="00B16ECE">
        <w:rPr>
          <w:lang w:val="es-AR"/>
        </w:rPr>
        <w:t xml:space="preserve"> </w:t>
      </w:r>
      <w:r w:rsidR="00925A4A">
        <w:rPr>
          <w:lang w:val="es-AR"/>
        </w:rPr>
        <w:t>se busca</w:t>
      </w:r>
      <w:r w:rsidR="00925A4A" w:rsidRPr="00B16ECE">
        <w:rPr>
          <w:lang w:val="es-AR"/>
        </w:rPr>
        <w:t xml:space="preserve"> </w:t>
      </w:r>
      <w:r w:rsidR="00384F2E" w:rsidRPr="00B16ECE">
        <w:rPr>
          <w:lang w:val="es-AR"/>
        </w:rPr>
        <w:t xml:space="preserve">dilucidar si es </w:t>
      </w:r>
      <w:r w:rsidR="00976754" w:rsidRPr="00B16ECE">
        <w:rPr>
          <w:lang w:val="es-AR"/>
        </w:rPr>
        <w:t xml:space="preserve">posible </w:t>
      </w:r>
      <w:r w:rsidR="00460ED3">
        <w:rPr>
          <w:lang w:val="es-AR"/>
        </w:rPr>
        <w:t xml:space="preserve">tener </w:t>
      </w:r>
      <w:r w:rsidR="00976754" w:rsidRPr="00B16ECE">
        <w:rPr>
          <w:lang w:val="es-AR"/>
        </w:rPr>
        <w:t xml:space="preserve">una única solución para </w:t>
      </w:r>
      <w:r>
        <w:rPr>
          <w:lang w:val="es-AR"/>
        </w:rPr>
        <w:t>las dos problemáticas citadas anteriormente</w:t>
      </w:r>
      <w:r w:rsidR="00976754" w:rsidRPr="00B16ECE">
        <w:rPr>
          <w:lang w:val="es-AR"/>
        </w:rPr>
        <w:t xml:space="preserve">: disminuir el daño al medio </w:t>
      </w:r>
      <w:r w:rsidR="00976754" w:rsidRPr="00B16ECE">
        <w:rPr>
          <w:lang w:val="es-AR"/>
        </w:rPr>
        <w:lastRenderedPageBreak/>
        <w:t>ambiente, minimizando la cantidad de envases que se env</w:t>
      </w:r>
      <w:r w:rsidR="00931CEA">
        <w:rPr>
          <w:lang w:val="es-AR"/>
        </w:rPr>
        <w:t>í</w:t>
      </w:r>
      <w:r w:rsidR="00976754" w:rsidRPr="00B16ECE">
        <w:rPr>
          <w:lang w:val="es-AR"/>
        </w:rPr>
        <w:t>an a disposición final</w:t>
      </w:r>
      <w:r w:rsidR="00460ED3">
        <w:rPr>
          <w:lang w:val="es-AR"/>
        </w:rPr>
        <w:t>,</w:t>
      </w:r>
      <w:r w:rsidR="00976754" w:rsidRPr="00B16ECE">
        <w:rPr>
          <w:lang w:val="es-AR"/>
        </w:rPr>
        <w:t xml:space="preserve"> a la par que se obtiene un aumento en la eficiencia de</w:t>
      </w:r>
      <w:r w:rsidR="00976754" w:rsidRPr="00384F2E">
        <w:rPr>
          <w:lang w:val="es-AR"/>
        </w:rPr>
        <w:t xml:space="preserve"> costos de distribución de productos ofrecidos por la compañía para la industria de Oil&amp;Gas en la zona de Añelo.</w:t>
      </w:r>
    </w:p>
    <w:p w14:paraId="6A3FB314" w14:textId="6E68BE6F" w:rsidR="00B265DE" w:rsidRPr="00B265DE" w:rsidRDefault="00B265DE" w:rsidP="005C1E2E">
      <w:pPr>
        <w:rPr>
          <w:lang w:val="es-AR"/>
        </w:rPr>
      </w:pPr>
      <w:r w:rsidRPr="00B265DE">
        <w:rPr>
          <w:lang w:val="es-AR"/>
        </w:rPr>
        <w:t>Ya sea que esta disminución en los costos se traslade o no al cliente</w:t>
      </w:r>
      <w:r w:rsidR="00D43EF5">
        <w:rPr>
          <w:lang w:val="es-AR"/>
        </w:rPr>
        <w:t xml:space="preserve"> – notar que en principio se deberá realizar una inversión en envases</w:t>
      </w:r>
      <w:r w:rsidR="00460ED3">
        <w:rPr>
          <w:lang w:val="es-AR"/>
        </w:rPr>
        <w:t xml:space="preserve"> especializados</w:t>
      </w:r>
      <w:r w:rsidR="00D43EF5">
        <w:rPr>
          <w:lang w:val="es-AR"/>
        </w:rPr>
        <w:t xml:space="preserve"> - </w:t>
      </w:r>
      <w:r w:rsidRPr="00B265DE">
        <w:rPr>
          <w:lang w:val="es-AR"/>
        </w:rPr>
        <w:t xml:space="preserve">el efecto en el impacto </w:t>
      </w:r>
      <w:r w:rsidR="0078334B">
        <w:rPr>
          <w:lang w:val="es-AR"/>
        </w:rPr>
        <w:t>m</w:t>
      </w:r>
      <w:r w:rsidRPr="00B265DE">
        <w:rPr>
          <w:lang w:val="es-AR"/>
        </w:rPr>
        <w:t>edio</w:t>
      </w:r>
      <w:r w:rsidR="00931CEA">
        <w:rPr>
          <w:lang w:val="es-AR"/>
        </w:rPr>
        <w:t xml:space="preserve"> </w:t>
      </w:r>
      <w:r w:rsidR="00AE7F2B">
        <w:rPr>
          <w:lang w:val="es-AR"/>
        </w:rPr>
        <w:t>a</w:t>
      </w:r>
      <w:r w:rsidR="00AE7F2B" w:rsidRPr="00B265DE">
        <w:rPr>
          <w:lang w:val="es-AR"/>
        </w:rPr>
        <w:t>mbiental</w:t>
      </w:r>
      <w:r w:rsidR="00AE7F2B">
        <w:rPr>
          <w:lang w:val="es-AR"/>
        </w:rPr>
        <w:t>,</w:t>
      </w:r>
      <w:r w:rsidRPr="00B265DE">
        <w:rPr>
          <w:lang w:val="es-AR"/>
        </w:rPr>
        <w:t xml:space="preserve"> permitirá un ejercicio de la sustentabilidad que la empresa plantea como parte de su política y redundará en una mejor percepción de la sociedad hacia la empresa</w:t>
      </w:r>
      <w:r w:rsidR="00A231AD">
        <w:rPr>
          <w:lang w:val="es-AR"/>
        </w:rPr>
        <w:t xml:space="preserve"> </w:t>
      </w:r>
      <w:r w:rsidR="00931CEA">
        <w:rPr>
          <w:lang w:val="es-AR"/>
        </w:rPr>
        <w:t xml:space="preserve">en particular </w:t>
      </w:r>
      <w:r w:rsidR="00A231AD">
        <w:rPr>
          <w:lang w:val="es-AR"/>
        </w:rPr>
        <w:t>y la actividad</w:t>
      </w:r>
      <w:r w:rsidR="00931CEA">
        <w:rPr>
          <w:lang w:val="es-AR"/>
        </w:rPr>
        <w:t xml:space="preserve"> en general</w:t>
      </w:r>
      <w:r w:rsidRPr="00B265DE">
        <w:rPr>
          <w:lang w:val="es-AR"/>
        </w:rPr>
        <w:t>.</w:t>
      </w:r>
    </w:p>
    <w:p w14:paraId="07145DFF" w14:textId="07B28C4C" w:rsidR="000E14ED" w:rsidRDefault="000E14ED" w:rsidP="005C1E2E">
      <w:pPr>
        <w:rPr>
          <w:lang w:val="es-AR"/>
        </w:rPr>
      </w:pPr>
      <w:r>
        <w:rPr>
          <w:lang w:val="es-AR"/>
        </w:rPr>
        <w:t>Mediante el análisis de los resultados se buscará</w:t>
      </w:r>
      <w:r w:rsidR="00A231AD">
        <w:rPr>
          <w:lang w:val="es-AR"/>
        </w:rPr>
        <w:t xml:space="preserve"> también</w:t>
      </w:r>
      <w:r>
        <w:rPr>
          <w:lang w:val="es-AR"/>
        </w:rPr>
        <w:t xml:space="preserve"> determinar si la mayor demanda de servicios sustentables, amigables con el medioambiente y el bienestar poblacional, es un compromiso de las empresas cliente, o bien es </w:t>
      </w:r>
      <w:r w:rsidR="00A231AD">
        <w:rPr>
          <w:lang w:val="es-AR"/>
        </w:rPr>
        <w:t>circunstancial, impulsada</w:t>
      </w:r>
      <w:r>
        <w:rPr>
          <w:lang w:val="es-AR"/>
        </w:rPr>
        <w:t xml:space="preserve"> por la publicidad negativa que actualmente posee el rubro energético basado en combustibles fósiles.</w:t>
      </w:r>
    </w:p>
    <w:p w14:paraId="6EB3FF5C" w14:textId="41A1EE35" w:rsidR="00FD09D4" w:rsidRDefault="00106D42" w:rsidP="008A7820">
      <w:pPr>
        <w:rPr>
          <w:rFonts w:cs="Times New Roman"/>
          <w:lang w:val="es-AR"/>
        </w:rPr>
      </w:pPr>
      <w:r w:rsidRPr="00106D42">
        <w:rPr>
          <w:lang w:val="es-AR"/>
        </w:rPr>
        <w:t>Para los especialistas, los </w:t>
      </w:r>
      <w:r w:rsidR="00C81FCE">
        <w:rPr>
          <w:lang w:val="es-AR"/>
        </w:rPr>
        <w:t xml:space="preserve">principales </w:t>
      </w:r>
      <w:r w:rsidR="00186804">
        <w:rPr>
          <w:lang w:val="es-AR"/>
        </w:rPr>
        <w:t xml:space="preserve">impulsores que llevan a </w:t>
      </w:r>
      <w:r w:rsidRPr="00106D42">
        <w:rPr>
          <w:lang w:val="es-AR"/>
        </w:rPr>
        <w:t xml:space="preserve">implementar buenas prácticas ambientales son la demanda creciente de información no financiera por parte de los inversores; normativas ambientales internacionales y locales; cuestiones reputacionales, que tienen impacto en los clientes y consumidores como así también en la licencia social para operar que otorgan distintos grupos de interés, y en especial las comunidades locales en las que opera la organización. "Hay que integrar las buenas prácticas de medio ambiente en la estrategia y </w:t>
      </w:r>
      <w:r w:rsidR="00E4308C">
        <w:rPr>
          <w:lang w:val="es-AR"/>
        </w:rPr>
        <w:t>propósito</w:t>
      </w:r>
      <w:r w:rsidRPr="00106D42">
        <w:rPr>
          <w:lang w:val="es-AR"/>
        </w:rPr>
        <w:t> de cada negocio: resulta más económico introducir mejoras en los procesos para reducir los impactos, que invertir dinero y esfuerzos en su tratamiento posterior"</w:t>
      </w:r>
      <w:r w:rsidR="00836257">
        <w:rPr>
          <w:lang w:val="es-AR"/>
        </w:rPr>
        <w:t xml:space="preserve"> </w:t>
      </w:r>
      <w:r w:rsidR="007F047D">
        <w:rPr>
          <w:lang w:val="es-AR"/>
        </w:rPr>
        <w:t>(</w:t>
      </w:r>
      <w:r w:rsidR="000601BC">
        <w:rPr>
          <w:lang w:val="es-AR"/>
        </w:rPr>
        <w:t xml:space="preserve">Londra, Rosa. 2019, </w:t>
      </w:r>
      <w:r w:rsidR="007F047D" w:rsidRPr="007F047D">
        <w:rPr>
          <w:lang w:val="es-AR"/>
        </w:rPr>
        <w:t>https://shorturl.at/kotS6</w:t>
      </w:r>
      <w:r w:rsidR="007F047D">
        <w:rPr>
          <w:lang w:val="es-AR"/>
        </w:rPr>
        <w:t>).</w:t>
      </w:r>
    </w:p>
    <w:p w14:paraId="7187BC36" w14:textId="6056CA15" w:rsidR="00370051" w:rsidRDefault="00B46C64" w:rsidP="00370051">
      <w:pPr>
        <w:pStyle w:val="Ttulo1"/>
        <w:rPr>
          <w:lang w:val="es-AR"/>
        </w:rPr>
      </w:pPr>
      <w:bookmarkStart w:id="20" w:name="_Toc133127586"/>
      <w:r w:rsidRPr="00B46C64">
        <w:rPr>
          <w:lang w:val="es-AR"/>
        </w:rPr>
        <w:lastRenderedPageBreak/>
        <w:t>Objetivo</w:t>
      </w:r>
      <w:r w:rsidR="00370051">
        <w:rPr>
          <w:lang w:val="es-AR"/>
        </w:rPr>
        <w:t>s</w:t>
      </w:r>
      <w:bookmarkEnd w:id="20"/>
    </w:p>
    <w:p w14:paraId="7C936775" w14:textId="7765D263" w:rsidR="00370051" w:rsidRPr="00370051" w:rsidRDefault="00370051" w:rsidP="00370051">
      <w:pPr>
        <w:pStyle w:val="Ttulo2"/>
        <w:rPr>
          <w:lang w:val="es-AR"/>
        </w:rPr>
      </w:pPr>
      <w:bookmarkStart w:id="21" w:name="_Toc133127587"/>
      <w:r>
        <w:rPr>
          <w:lang w:val="es-AR"/>
        </w:rPr>
        <w:t>Objetivo General</w:t>
      </w:r>
      <w:bookmarkEnd w:id="21"/>
    </w:p>
    <w:p w14:paraId="4C390418" w14:textId="28FF89B8" w:rsidR="003E3994" w:rsidRDefault="003E3994" w:rsidP="003E3994">
      <w:pPr>
        <w:rPr>
          <w:lang w:val="es-AR"/>
        </w:rPr>
      </w:pPr>
      <w:r>
        <w:rPr>
          <w:lang w:val="es-AR"/>
        </w:rPr>
        <w:t>Determinar el impacto sobre los costos y el medio ambiente</w:t>
      </w:r>
      <w:r w:rsidR="00844C20">
        <w:rPr>
          <w:lang w:val="es-AR"/>
        </w:rPr>
        <w:t>,</w:t>
      </w:r>
      <w:r>
        <w:rPr>
          <w:lang w:val="es-AR"/>
        </w:rPr>
        <w:t xml:space="preserve"> </w:t>
      </w:r>
      <w:r w:rsidR="0044720F">
        <w:rPr>
          <w:lang w:val="es-AR"/>
        </w:rPr>
        <w:t xml:space="preserve">causado por </w:t>
      </w:r>
      <w:r>
        <w:rPr>
          <w:lang w:val="es-AR"/>
        </w:rPr>
        <w:t xml:space="preserve">la implementación del manejo sustentable de envases, </w:t>
      </w:r>
      <w:r w:rsidRPr="00B443E6">
        <w:rPr>
          <w:lang w:val="es-AR"/>
        </w:rPr>
        <w:t xml:space="preserve">basándonos en la infraestructura de </w:t>
      </w:r>
      <w:r>
        <w:rPr>
          <w:lang w:val="es-AR"/>
        </w:rPr>
        <w:t>tanques</w:t>
      </w:r>
      <w:r w:rsidRPr="00B443E6">
        <w:rPr>
          <w:lang w:val="es-AR"/>
        </w:rPr>
        <w:t xml:space="preserve"> </w:t>
      </w:r>
      <w:r>
        <w:rPr>
          <w:lang w:val="es-AR"/>
        </w:rPr>
        <w:t>construida</w:t>
      </w:r>
      <w:r w:rsidRPr="00B443E6">
        <w:rPr>
          <w:lang w:val="es-AR"/>
        </w:rPr>
        <w:t xml:space="preserve"> en la Base de Brenntag en Añelo, provincia de Neuquén</w:t>
      </w:r>
    </w:p>
    <w:p w14:paraId="72F5A4DC" w14:textId="77777777" w:rsidR="00273CF3" w:rsidRDefault="00273CF3" w:rsidP="005C1E2E">
      <w:pPr>
        <w:rPr>
          <w:lang w:val="es-AR"/>
        </w:rPr>
      </w:pPr>
    </w:p>
    <w:p w14:paraId="4A58BA81" w14:textId="77777777" w:rsidR="00B46C64" w:rsidRPr="00B46C64" w:rsidRDefault="00B46C64" w:rsidP="00370051">
      <w:pPr>
        <w:pStyle w:val="Ttulo2"/>
        <w:rPr>
          <w:lang w:val="es-AR"/>
        </w:rPr>
      </w:pPr>
      <w:bookmarkStart w:id="22" w:name="_Toc133127588"/>
      <w:r w:rsidRPr="00B46C64">
        <w:rPr>
          <w:lang w:val="es-AR"/>
        </w:rPr>
        <w:t>Objetivos Específicos</w:t>
      </w:r>
      <w:bookmarkEnd w:id="22"/>
    </w:p>
    <w:p w14:paraId="4B7E8AEE" w14:textId="22C1920C" w:rsidR="001139DE" w:rsidRPr="00D66759" w:rsidRDefault="001139DE" w:rsidP="001139DE">
      <w:pPr>
        <w:rPr>
          <w:lang w:val="es-AR"/>
        </w:rPr>
      </w:pPr>
      <w:r>
        <w:rPr>
          <w:lang w:val="es-AR"/>
        </w:rPr>
        <w:t>O.E.1: Definir el alcance de la primera fase de implementación</w:t>
      </w:r>
      <w:r w:rsidR="002A1FFC">
        <w:rPr>
          <w:lang w:val="es-AR"/>
        </w:rPr>
        <w:t xml:space="preserve"> (</w:t>
      </w:r>
      <w:r>
        <w:rPr>
          <w:lang w:val="es-AR"/>
        </w:rPr>
        <w:t>Clientes y Químicos</w:t>
      </w:r>
      <w:r w:rsidR="002A1FFC">
        <w:rPr>
          <w:lang w:val="es-AR"/>
        </w:rPr>
        <w:t>)</w:t>
      </w:r>
      <w:r>
        <w:rPr>
          <w:lang w:val="es-AR"/>
        </w:rPr>
        <w:t>.</w:t>
      </w:r>
    </w:p>
    <w:p w14:paraId="3FCCB05F" w14:textId="334450FD" w:rsidR="002B6357" w:rsidRDefault="002B6357" w:rsidP="002B6357">
      <w:pPr>
        <w:rPr>
          <w:lang w:val="es-AR"/>
        </w:rPr>
      </w:pPr>
      <w:r>
        <w:rPr>
          <w:lang w:val="es-AR"/>
        </w:rPr>
        <w:t>O.E.</w:t>
      </w:r>
      <w:r w:rsidR="001139DE">
        <w:rPr>
          <w:lang w:val="es-AR"/>
        </w:rPr>
        <w:t>2</w:t>
      </w:r>
      <w:r>
        <w:rPr>
          <w:lang w:val="es-AR"/>
        </w:rPr>
        <w:t xml:space="preserve">: </w:t>
      </w:r>
      <w:r w:rsidR="001139DE">
        <w:rPr>
          <w:lang w:val="es-AR"/>
        </w:rPr>
        <w:t xml:space="preserve">Identificar </w:t>
      </w:r>
      <w:r>
        <w:rPr>
          <w:lang w:val="es-AR"/>
        </w:rPr>
        <w:t xml:space="preserve">las barreras </w:t>
      </w:r>
      <w:r w:rsidRPr="005D79BC">
        <w:rPr>
          <w:lang w:val="es-AR"/>
        </w:rPr>
        <w:t xml:space="preserve">que podrían determinar el éxito o el fracaso de la implementación de </w:t>
      </w:r>
      <w:r>
        <w:rPr>
          <w:lang w:val="es-AR"/>
        </w:rPr>
        <w:t>este</w:t>
      </w:r>
      <w:r w:rsidRPr="005D79BC">
        <w:rPr>
          <w:lang w:val="es-AR"/>
        </w:rPr>
        <w:t xml:space="preserve"> nuevo desarrollo</w:t>
      </w:r>
      <w:r>
        <w:rPr>
          <w:lang w:val="es-AR"/>
        </w:rPr>
        <w:t>.</w:t>
      </w:r>
    </w:p>
    <w:p w14:paraId="64A7F9EE" w14:textId="3F0A5457" w:rsidR="00092C8C" w:rsidRDefault="00092C8C" w:rsidP="00573F45">
      <w:pPr>
        <w:rPr>
          <w:lang w:val="es-AR"/>
        </w:rPr>
      </w:pPr>
      <w:r>
        <w:rPr>
          <w:lang w:val="es-AR"/>
        </w:rPr>
        <w:t>O.E.</w:t>
      </w:r>
      <w:r w:rsidR="002A1FFC">
        <w:rPr>
          <w:lang w:val="es-AR"/>
        </w:rPr>
        <w:t>3</w:t>
      </w:r>
      <w:r>
        <w:rPr>
          <w:lang w:val="es-AR"/>
        </w:rPr>
        <w:t>:</w:t>
      </w:r>
      <w:r w:rsidR="0082653B">
        <w:rPr>
          <w:lang w:val="es-AR"/>
        </w:rPr>
        <w:t xml:space="preserve"> Cuantificar el impacto de los nuevos envases en los costos logísticos de los productos químicos líquidos.</w:t>
      </w:r>
    </w:p>
    <w:p w14:paraId="7E9B43BF" w14:textId="77777777" w:rsidR="002A1FFC" w:rsidRDefault="002A1FFC" w:rsidP="002A1FFC">
      <w:pPr>
        <w:rPr>
          <w:lang w:val="es-AR"/>
        </w:rPr>
      </w:pPr>
      <w:r>
        <w:rPr>
          <w:lang w:val="es-AR"/>
        </w:rPr>
        <w:t>O.E.4: Comprobar cómo afecta el uso de envases retornables a la cantidad de residuos enviados a disposición final.</w:t>
      </w:r>
    </w:p>
    <w:p w14:paraId="7D43AEF7" w14:textId="7DF0167A" w:rsidR="0044720F" w:rsidRDefault="00B723B6" w:rsidP="002A1FFC">
      <w:pPr>
        <w:rPr>
          <w:lang w:val="es-AR"/>
        </w:rPr>
      </w:pPr>
      <w:r>
        <w:rPr>
          <w:lang w:val="es-AR"/>
        </w:rPr>
        <w:t>O.E.</w:t>
      </w:r>
      <w:r w:rsidR="0082653B">
        <w:rPr>
          <w:lang w:val="es-AR"/>
        </w:rPr>
        <w:t>5</w:t>
      </w:r>
      <w:r>
        <w:rPr>
          <w:lang w:val="es-AR"/>
        </w:rPr>
        <w:t xml:space="preserve">: </w:t>
      </w:r>
      <w:r w:rsidR="002A1FFC">
        <w:rPr>
          <w:lang w:val="es-AR"/>
        </w:rPr>
        <w:t xml:space="preserve">Detectar </w:t>
      </w:r>
      <w:r w:rsidR="00573F45">
        <w:rPr>
          <w:lang w:val="es-AR"/>
        </w:rPr>
        <w:t xml:space="preserve">si </w:t>
      </w:r>
      <w:r w:rsidR="002A1FFC">
        <w:rPr>
          <w:lang w:val="es-AR"/>
        </w:rPr>
        <w:t xml:space="preserve">se producen </w:t>
      </w:r>
      <w:r w:rsidR="00573F45">
        <w:rPr>
          <w:lang w:val="es-AR"/>
        </w:rPr>
        <w:t>variaciones</w:t>
      </w:r>
      <w:r w:rsidR="00573F45" w:rsidRPr="00D66759">
        <w:rPr>
          <w:lang w:val="es-AR"/>
        </w:rPr>
        <w:t xml:space="preserve"> </w:t>
      </w:r>
      <w:r w:rsidR="00D66759" w:rsidRPr="00D66759">
        <w:rPr>
          <w:lang w:val="es-AR"/>
        </w:rPr>
        <w:t xml:space="preserve">en la percepción </w:t>
      </w:r>
      <w:r w:rsidR="00573F45">
        <w:rPr>
          <w:lang w:val="es-AR"/>
        </w:rPr>
        <w:t>de los clientes a causa de la modalidad de distribución</w:t>
      </w:r>
      <w:r w:rsidR="002A1FFC">
        <w:rPr>
          <w:lang w:val="es-AR"/>
        </w:rPr>
        <w:t xml:space="preserve"> sustentable implementada</w:t>
      </w:r>
      <w:r w:rsidR="00573F45">
        <w:rPr>
          <w:lang w:val="es-AR"/>
        </w:rPr>
        <w:t xml:space="preserve">. </w:t>
      </w:r>
    </w:p>
    <w:p w14:paraId="481C560A" w14:textId="73FA0996" w:rsidR="00573F45" w:rsidRDefault="00573F45" w:rsidP="005C1E2E">
      <w:pPr>
        <w:rPr>
          <w:lang w:val="es-AR"/>
        </w:rPr>
      </w:pPr>
      <w:r>
        <w:rPr>
          <w:lang w:val="es-AR"/>
        </w:rPr>
        <w:t>O.E.</w:t>
      </w:r>
      <w:r w:rsidR="002A1FFC">
        <w:rPr>
          <w:lang w:val="es-AR"/>
        </w:rPr>
        <w:t>6</w:t>
      </w:r>
      <w:r>
        <w:rPr>
          <w:lang w:val="es-AR"/>
        </w:rPr>
        <w:t xml:space="preserve">: Establecer parámetros de satisfacción e indicadores de desempeño para cada área y </w:t>
      </w:r>
      <w:r w:rsidR="002A1FFC">
        <w:rPr>
          <w:lang w:val="es-AR"/>
        </w:rPr>
        <w:t xml:space="preserve">respecto de la </w:t>
      </w:r>
      <w:r>
        <w:rPr>
          <w:lang w:val="es-AR"/>
        </w:rPr>
        <w:t xml:space="preserve">estrategia organizacional y verificar su </w:t>
      </w:r>
      <w:r w:rsidR="002A1FFC">
        <w:rPr>
          <w:lang w:val="es-AR"/>
        </w:rPr>
        <w:t xml:space="preserve">grado de </w:t>
      </w:r>
      <w:r>
        <w:rPr>
          <w:lang w:val="es-AR"/>
        </w:rPr>
        <w:t>cumplimiento.</w:t>
      </w:r>
    </w:p>
    <w:p w14:paraId="017AE542" w14:textId="77777777" w:rsidR="00573F45" w:rsidRPr="00D66759" w:rsidRDefault="00573F45" w:rsidP="005C1E2E">
      <w:pPr>
        <w:rPr>
          <w:lang w:val="es-AR"/>
        </w:rPr>
      </w:pPr>
    </w:p>
    <w:p w14:paraId="33C2C8A0" w14:textId="6B4B5989" w:rsidR="00B46C64" w:rsidRDefault="00A67364" w:rsidP="00341D70">
      <w:pPr>
        <w:pStyle w:val="Ttulo1"/>
        <w:ind w:left="0" w:firstLine="0"/>
        <w:rPr>
          <w:lang w:val="es-AR"/>
        </w:rPr>
      </w:pPr>
      <w:r>
        <w:rPr>
          <w:lang w:val="es-AR"/>
        </w:rPr>
        <w:br w:type="page"/>
      </w:r>
      <w:bookmarkStart w:id="23" w:name="_Toc133127589"/>
      <w:r w:rsidR="00B46C64" w:rsidRPr="00B46C64">
        <w:rPr>
          <w:lang w:val="es-AR"/>
        </w:rPr>
        <w:lastRenderedPageBreak/>
        <w:t>Justificación</w:t>
      </w:r>
      <w:bookmarkEnd w:id="23"/>
    </w:p>
    <w:p w14:paraId="58A8A8C0" w14:textId="77777777" w:rsidR="00DD4FCE" w:rsidRPr="00B46C64" w:rsidRDefault="00DD4FCE" w:rsidP="00B46C64">
      <w:pPr>
        <w:jc w:val="center"/>
        <w:rPr>
          <w:rFonts w:cs="Times New Roman"/>
          <w:b/>
          <w:bCs/>
          <w:szCs w:val="24"/>
          <w:lang w:val="es-AR"/>
        </w:rPr>
      </w:pPr>
    </w:p>
    <w:p w14:paraId="6B384AF5" w14:textId="7D42645D" w:rsidR="008D3E32" w:rsidRDefault="00C94866" w:rsidP="005C1E2E">
      <w:pPr>
        <w:rPr>
          <w:lang w:val="es-AR"/>
        </w:rPr>
      </w:pPr>
      <w:r>
        <w:rPr>
          <w:lang w:val="es-AR"/>
        </w:rPr>
        <w:t>El</w:t>
      </w:r>
      <w:r w:rsidR="008D3E32" w:rsidRPr="008D3E32">
        <w:rPr>
          <w:lang w:val="es-AR"/>
        </w:rPr>
        <w:t xml:space="preserve"> trabajo </w:t>
      </w:r>
      <w:r>
        <w:rPr>
          <w:lang w:val="es-AR"/>
        </w:rPr>
        <w:t>basa su relevancia en</w:t>
      </w:r>
      <w:r w:rsidR="008D3E32" w:rsidRPr="008D3E32">
        <w:rPr>
          <w:lang w:val="es-AR"/>
        </w:rPr>
        <w:t xml:space="preserve"> la necesidad que tiene la empresa de generar un plan </w:t>
      </w:r>
      <w:r w:rsidR="00283F48">
        <w:rPr>
          <w:lang w:val="es-AR"/>
        </w:rPr>
        <w:t xml:space="preserve">de acción que posibilite </w:t>
      </w:r>
      <w:r w:rsidR="00B27A30">
        <w:rPr>
          <w:lang w:val="es-AR"/>
        </w:rPr>
        <w:t>un crecimiento sostenido, con mejoras en la rentabilidad y mayor robustez en su posicionamiento</w:t>
      </w:r>
      <w:r w:rsidR="00041B45">
        <w:rPr>
          <w:lang w:val="es-AR"/>
        </w:rPr>
        <w:t xml:space="preserve"> y</w:t>
      </w:r>
      <w:r>
        <w:rPr>
          <w:lang w:val="es-AR"/>
        </w:rPr>
        <w:t>,</w:t>
      </w:r>
      <w:r w:rsidR="00041B45">
        <w:rPr>
          <w:lang w:val="es-AR"/>
        </w:rPr>
        <w:t xml:space="preserve"> siguiendo el lineamiento </w:t>
      </w:r>
      <w:r w:rsidR="002D3228">
        <w:rPr>
          <w:lang w:val="es-AR"/>
        </w:rPr>
        <w:t xml:space="preserve">de las principales compañías del </w:t>
      </w:r>
      <w:r w:rsidR="00552197">
        <w:rPr>
          <w:lang w:val="es-AR"/>
        </w:rPr>
        <w:t xml:space="preserve">mundo en el </w:t>
      </w:r>
      <w:r w:rsidR="002D3228">
        <w:rPr>
          <w:lang w:val="es-AR"/>
        </w:rPr>
        <w:t>rubro Petróleo y Gas</w:t>
      </w:r>
      <w:r w:rsidR="00DC6B02">
        <w:rPr>
          <w:lang w:val="es-AR"/>
        </w:rPr>
        <w:t>, actualmente renombrado como “Energía”</w:t>
      </w:r>
      <w:r w:rsidR="002D3228">
        <w:rPr>
          <w:lang w:val="es-AR"/>
        </w:rPr>
        <w:t xml:space="preserve">, </w:t>
      </w:r>
      <w:r w:rsidR="00413862">
        <w:rPr>
          <w:lang w:val="es-AR"/>
        </w:rPr>
        <w:t>reorient</w:t>
      </w:r>
      <w:r w:rsidR="00552197">
        <w:rPr>
          <w:lang w:val="es-AR"/>
        </w:rPr>
        <w:t>ando</w:t>
      </w:r>
      <w:r w:rsidR="002D3228">
        <w:rPr>
          <w:lang w:val="es-AR"/>
        </w:rPr>
        <w:t xml:space="preserve"> sus negocios hacia </w:t>
      </w:r>
      <w:r w:rsidR="00552197">
        <w:rPr>
          <w:lang w:val="es-AR"/>
        </w:rPr>
        <w:t>una</w:t>
      </w:r>
      <w:r w:rsidR="002D3228">
        <w:rPr>
          <w:lang w:val="es-AR"/>
        </w:rPr>
        <w:t xml:space="preserve"> explotación m</w:t>
      </w:r>
      <w:r w:rsidR="005E145A">
        <w:rPr>
          <w:lang w:val="es-AR"/>
        </w:rPr>
        <w:t>á</w:t>
      </w:r>
      <w:r w:rsidR="002D3228">
        <w:rPr>
          <w:lang w:val="es-AR"/>
        </w:rPr>
        <w:t>s limpia de los recursos.</w:t>
      </w:r>
    </w:p>
    <w:p w14:paraId="1A5B27D5" w14:textId="456A2BA4" w:rsidR="00C94866" w:rsidRPr="00C94866" w:rsidRDefault="004A2D9A" w:rsidP="00B81EEE">
      <w:pPr>
        <w:rPr>
          <w:lang w:val="es-AR"/>
        </w:rPr>
      </w:pPr>
      <w:r>
        <w:rPr>
          <w:lang w:val="es-AR"/>
        </w:rPr>
        <w:t>Dado el lugar</w:t>
      </w:r>
      <w:r w:rsidR="00C94866" w:rsidRPr="00C94866">
        <w:rPr>
          <w:lang w:val="es-AR"/>
        </w:rPr>
        <w:t xml:space="preserve"> donde se </w:t>
      </w:r>
      <w:r w:rsidR="00942DB4">
        <w:rPr>
          <w:lang w:val="es-AR"/>
        </w:rPr>
        <w:t>decidió la instalación de</w:t>
      </w:r>
      <w:r>
        <w:rPr>
          <w:lang w:val="es-AR"/>
        </w:rPr>
        <w:t xml:space="preserve"> </w:t>
      </w:r>
      <w:r w:rsidR="00942DB4">
        <w:rPr>
          <w:lang w:val="es-AR"/>
        </w:rPr>
        <w:t>l</w:t>
      </w:r>
      <w:r>
        <w:rPr>
          <w:lang w:val="es-AR"/>
        </w:rPr>
        <w:t>a nueva planta</w:t>
      </w:r>
      <w:r w:rsidR="00C94866" w:rsidRPr="00C94866">
        <w:rPr>
          <w:lang w:val="es-AR"/>
        </w:rPr>
        <w:t xml:space="preserve"> y la modalidad de trabajo para la </w:t>
      </w:r>
      <w:r w:rsidR="001201AB">
        <w:rPr>
          <w:lang w:val="es-AR"/>
        </w:rPr>
        <w:t>P</w:t>
      </w:r>
      <w:r w:rsidR="00C94866" w:rsidRPr="00C94866">
        <w:rPr>
          <w:lang w:val="es-AR"/>
        </w:rPr>
        <w:t xml:space="preserve">erforación y </w:t>
      </w:r>
      <w:r w:rsidR="001201AB">
        <w:rPr>
          <w:lang w:val="es-AR"/>
        </w:rPr>
        <w:t>C</w:t>
      </w:r>
      <w:r w:rsidR="00C94866" w:rsidRPr="00C94866">
        <w:rPr>
          <w:lang w:val="es-AR"/>
        </w:rPr>
        <w:t>ompletación de pozos, se observa el requerimiento de grandes volúmenes de productos líquidos que, en líneas generales se traen</w:t>
      </w:r>
      <w:r w:rsidR="00B81EEE">
        <w:rPr>
          <w:lang w:val="es-AR"/>
        </w:rPr>
        <w:t xml:space="preserve"> en camiones </w:t>
      </w:r>
      <w:r w:rsidR="00C94866" w:rsidRPr="00C94866">
        <w:rPr>
          <w:lang w:val="es-AR"/>
        </w:rPr>
        <w:t xml:space="preserve">desde Buenos Aires, </w:t>
      </w:r>
      <w:r w:rsidR="00B81EEE">
        <w:rPr>
          <w:lang w:val="es-AR"/>
        </w:rPr>
        <w:t xml:space="preserve">previamente envasados en </w:t>
      </w:r>
      <w:r w:rsidR="00C94866" w:rsidRPr="00C94866">
        <w:rPr>
          <w:lang w:val="es-AR"/>
        </w:rPr>
        <w:t>tolvas, maxibidones</w:t>
      </w:r>
      <w:r w:rsidR="001201AB">
        <w:rPr>
          <w:lang w:val="es-AR"/>
        </w:rPr>
        <w:t xml:space="preserve"> y</w:t>
      </w:r>
      <w:r w:rsidR="00B81EEE">
        <w:rPr>
          <w:lang w:val="es-AR"/>
        </w:rPr>
        <w:t>/o</w:t>
      </w:r>
      <w:r w:rsidR="00C94866" w:rsidRPr="00C94866">
        <w:rPr>
          <w:lang w:val="es-AR"/>
        </w:rPr>
        <w:t xml:space="preserve"> tambores, dependiendo del producto</w:t>
      </w:r>
      <w:r w:rsidR="00B81EEE">
        <w:rPr>
          <w:lang w:val="es-AR"/>
        </w:rPr>
        <w:t xml:space="preserve"> de que se trate.</w:t>
      </w:r>
    </w:p>
    <w:p w14:paraId="11C7937E" w14:textId="1C11821B" w:rsidR="00102EBF" w:rsidRDefault="00C94866" w:rsidP="005C1E2E">
      <w:pPr>
        <w:rPr>
          <w:lang w:val="es-AR"/>
        </w:rPr>
      </w:pPr>
      <w:r w:rsidRPr="00C94866">
        <w:rPr>
          <w:lang w:val="es-AR"/>
        </w:rPr>
        <w:t xml:space="preserve">Teniendo en cuenta que </w:t>
      </w:r>
      <w:r w:rsidR="00102EBF">
        <w:rPr>
          <w:lang w:val="es-AR"/>
        </w:rPr>
        <w:t>la posibilidad de trasladar</w:t>
      </w:r>
      <w:r w:rsidRPr="00C94866">
        <w:rPr>
          <w:lang w:val="es-AR"/>
        </w:rPr>
        <w:t xml:space="preserve"> estos productos en camiones cisterna</w:t>
      </w:r>
      <w:r w:rsidR="001201AB">
        <w:rPr>
          <w:lang w:val="es-AR"/>
        </w:rPr>
        <w:t>, isotanques</w:t>
      </w:r>
      <w:r w:rsidR="001201AB">
        <w:rPr>
          <w:rStyle w:val="Refdenotaalpie"/>
          <w:lang w:val="es-AR"/>
        </w:rPr>
        <w:footnoteReference w:id="6"/>
      </w:r>
      <w:r w:rsidR="001201AB">
        <w:rPr>
          <w:lang w:val="es-AR"/>
        </w:rPr>
        <w:t xml:space="preserve"> </w:t>
      </w:r>
      <w:r w:rsidR="00552197">
        <w:rPr>
          <w:lang w:val="es-AR"/>
        </w:rPr>
        <w:t>o</w:t>
      </w:r>
      <w:r w:rsidR="001201AB">
        <w:rPr>
          <w:lang w:val="es-AR"/>
        </w:rPr>
        <w:t xml:space="preserve"> flexitanques</w:t>
      </w:r>
      <w:r w:rsidR="001201AB">
        <w:rPr>
          <w:rStyle w:val="Refdenotaalpie"/>
          <w:lang w:val="es-AR"/>
        </w:rPr>
        <w:footnoteReference w:id="7"/>
      </w:r>
      <w:r w:rsidRPr="00C94866">
        <w:rPr>
          <w:lang w:val="es-AR"/>
        </w:rPr>
        <w:t xml:space="preserve"> y almacenarlos directamente en los tanques granel que </w:t>
      </w:r>
      <w:r w:rsidR="00A9279B">
        <w:rPr>
          <w:lang w:val="es-AR"/>
        </w:rPr>
        <w:t>instaló</w:t>
      </w:r>
      <w:r w:rsidRPr="00C94866">
        <w:rPr>
          <w:lang w:val="es-AR"/>
        </w:rPr>
        <w:t xml:space="preserve"> Brenntag en el sitio</w:t>
      </w:r>
      <w:r w:rsidR="00A9279B">
        <w:rPr>
          <w:lang w:val="es-AR"/>
        </w:rPr>
        <w:t xml:space="preserve"> </w:t>
      </w:r>
      <w:r w:rsidR="00102EBF">
        <w:rPr>
          <w:lang w:val="es-AR"/>
        </w:rPr>
        <w:t>conduce</w:t>
      </w:r>
      <w:r w:rsidR="000702F3">
        <w:rPr>
          <w:lang w:val="es-AR"/>
        </w:rPr>
        <w:t>,</w:t>
      </w:r>
      <w:r w:rsidR="00A9279B">
        <w:rPr>
          <w:lang w:val="es-AR"/>
        </w:rPr>
        <w:t xml:space="preserve"> no sólo</w:t>
      </w:r>
      <w:r w:rsidR="000702F3">
        <w:rPr>
          <w:lang w:val="es-AR"/>
        </w:rPr>
        <w:t>,</w:t>
      </w:r>
      <w:r w:rsidRPr="00C94866">
        <w:rPr>
          <w:lang w:val="es-AR"/>
        </w:rPr>
        <w:t xml:space="preserve"> un menor manejo de envases descartables (que se traduciría en menor volumen de residuos) sino también una eficiencia económica en la </w:t>
      </w:r>
      <w:r w:rsidR="00B1796B">
        <w:rPr>
          <w:lang w:val="es-AR"/>
        </w:rPr>
        <w:t>distribución</w:t>
      </w:r>
      <w:r w:rsidRPr="00C94866">
        <w:rPr>
          <w:lang w:val="es-AR"/>
        </w:rPr>
        <w:t xml:space="preserve"> de los</w:t>
      </w:r>
      <w:r w:rsidR="0064644A">
        <w:rPr>
          <w:lang w:val="es-AR"/>
        </w:rPr>
        <w:t xml:space="preserve"> productos</w:t>
      </w:r>
      <w:r w:rsidRPr="00C94866">
        <w:rPr>
          <w:lang w:val="es-AR"/>
        </w:rPr>
        <w:t xml:space="preserve"> químicos</w:t>
      </w:r>
      <w:r w:rsidR="0064644A">
        <w:rPr>
          <w:lang w:val="es-AR"/>
        </w:rPr>
        <w:t xml:space="preserve"> </w:t>
      </w:r>
      <w:r w:rsidR="00102EBF">
        <w:rPr>
          <w:lang w:val="es-AR"/>
        </w:rPr>
        <w:t>ya comercializados,</w:t>
      </w:r>
      <w:r w:rsidR="00552197">
        <w:rPr>
          <w:lang w:val="es-AR"/>
        </w:rPr>
        <w:t xml:space="preserve"> </w:t>
      </w:r>
      <w:r w:rsidR="00102EBF">
        <w:rPr>
          <w:lang w:val="es-AR"/>
        </w:rPr>
        <w:t xml:space="preserve">es que se planteó </w:t>
      </w:r>
      <w:r w:rsidR="00552197">
        <w:rPr>
          <w:lang w:val="es-AR"/>
        </w:rPr>
        <w:t xml:space="preserve">evaluar </w:t>
      </w:r>
      <w:r w:rsidR="0064644A">
        <w:rPr>
          <w:lang w:val="es-AR"/>
        </w:rPr>
        <w:t xml:space="preserve">el impacto de </w:t>
      </w:r>
      <w:r w:rsidR="00552197">
        <w:rPr>
          <w:lang w:val="es-AR"/>
        </w:rPr>
        <w:t xml:space="preserve">implementar </w:t>
      </w:r>
      <w:r w:rsidR="00102EBF">
        <w:rPr>
          <w:lang w:val="es-AR"/>
        </w:rPr>
        <w:t>una modalidad de distribución con envases especializados</w:t>
      </w:r>
      <w:r w:rsidR="00485C0C">
        <w:rPr>
          <w:lang w:val="es-AR"/>
        </w:rPr>
        <w:t xml:space="preserve"> reutilizables</w:t>
      </w:r>
      <w:r w:rsidR="00102EBF">
        <w:rPr>
          <w:lang w:val="es-AR"/>
        </w:rPr>
        <w:t>, que cumplen con los estándares de calidad y seguridad de la compañía</w:t>
      </w:r>
      <w:r w:rsidR="00485C0C">
        <w:rPr>
          <w:lang w:val="es-AR"/>
        </w:rPr>
        <w:t>.</w:t>
      </w:r>
    </w:p>
    <w:p w14:paraId="6C4C9D6B" w14:textId="644BDF0D" w:rsidR="000702F3" w:rsidRDefault="005A7FBB" w:rsidP="005C1E2E">
      <w:pPr>
        <w:rPr>
          <w:lang w:val="es-AR"/>
        </w:rPr>
      </w:pPr>
      <w:r>
        <w:rPr>
          <w:lang w:val="es-AR"/>
        </w:rPr>
        <w:lastRenderedPageBreak/>
        <w:t>Esta modalidad</w:t>
      </w:r>
      <w:r w:rsidR="00485C0C">
        <w:rPr>
          <w:lang w:val="es-AR"/>
        </w:rPr>
        <w:t xml:space="preserve"> es innovadora ya que, en general, la reutilización de envases </w:t>
      </w:r>
      <w:r>
        <w:rPr>
          <w:lang w:val="es-AR"/>
        </w:rPr>
        <w:t>no es lo habitual</w:t>
      </w:r>
      <w:r w:rsidR="00485C0C">
        <w:rPr>
          <w:lang w:val="es-AR"/>
        </w:rPr>
        <w:t>. Antes bien, los envases, tanto plásticos como metálicos, se envían a disposición final luego de un solo uso, con el consiguiente gasto en tratamiento de residuos y flete a la zona de tratamiento</w:t>
      </w:r>
      <w:r w:rsidR="00341BB4">
        <w:rPr>
          <w:lang w:val="es-AR"/>
        </w:rPr>
        <w:t>, gasto afrontado por el cliente consumidor del producto.</w:t>
      </w:r>
    </w:p>
    <w:p w14:paraId="71A83B37" w14:textId="1CEECB11" w:rsidR="00C94866" w:rsidRDefault="005A7FBB" w:rsidP="005C1E2E">
      <w:pPr>
        <w:rPr>
          <w:lang w:val="es-AR"/>
        </w:rPr>
      </w:pPr>
      <w:r>
        <w:rPr>
          <w:lang w:val="es-AR"/>
        </w:rPr>
        <w:t>Dado que</w:t>
      </w:r>
      <w:r w:rsidR="00D67A99">
        <w:rPr>
          <w:lang w:val="es-AR"/>
        </w:rPr>
        <w:t xml:space="preserve"> la</w:t>
      </w:r>
      <w:r w:rsidR="00C94866" w:rsidRPr="00C94866">
        <w:rPr>
          <w:lang w:val="es-AR"/>
        </w:rPr>
        <w:t xml:space="preserve"> logística inversa es</w:t>
      </w:r>
      <w:r w:rsidR="00BE79B3">
        <w:rPr>
          <w:lang w:val="es-AR"/>
        </w:rPr>
        <w:t xml:space="preserve">, a la vez, </w:t>
      </w:r>
      <w:r w:rsidR="00C94866" w:rsidRPr="00C94866">
        <w:rPr>
          <w:lang w:val="es-AR"/>
        </w:rPr>
        <w:t>una necesidad y una oportunidad</w:t>
      </w:r>
      <w:r w:rsidR="00413862">
        <w:rPr>
          <w:lang w:val="es-AR"/>
        </w:rPr>
        <w:t xml:space="preserve">, al </w:t>
      </w:r>
      <w:r w:rsidR="00C94866" w:rsidRPr="00C94866">
        <w:rPr>
          <w:lang w:val="es-AR"/>
        </w:rPr>
        <w:t>aumentar la cantidad y calidad del material reciclado. Entre los beneficios que se pueden alcanzar, encontramos: cuidado del medioambiente, reducción de costos, reducción en consumo de recursos, mejor relación entre cliente – proveedor y entre ambos y la comunidad.</w:t>
      </w:r>
    </w:p>
    <w:p w14:paraId="3D0E271A" w14:textId="43CF7C6B" w:rsidR="00495AF5" w:rsidRDefault="001709F1" w:rsidP="00495AF5">
      <w:pPr>
        <w:rPr>
          <w:lang w:val="es-AR"/>
        </w:rPr>
      </w:pPr>
      <w:r>
        <w:rPr>
          <w:lang w:val="es-AR"/>
        </w:rPr>
        <w:t>Una limitación previsible es que</w:t>
      </w:r>
      <w:r w:rsidR="005A7FBB">
        <w:rPr>
          <w:lang w:val="es-AR"/>
        </w:rPr>
        <w:t xml:space="preserve"> se requerirá </w:t>
      </w:r>
      <w:r>
        <w:rPr>
          <w:lang w:val="es-AR"/>
        </w:rPr>
        <w:t xml:space="preserve">un alto grado de compromiso de </w:t>
      </w:r>
      <w:r w:rsidR="005A7FBB">
        <w:rPr>
          <w:lang w:val="es-AR"/>
        </w:rPr>
        <w:t>los clientes</w:t>
      </w:r>
      <w:r w:rsidR="0098713D">
        <w:rPr>
          <w:lang w:val="es-AR"/>
        </w:rPr>
        <w:t xml:space="preserve"> (en todas sus posiciones jerárquicas)</w:t>
      </w:r>
      <w:r w:rsidR="005A7FBB">
        <w:rPr>
          <w:lang w:val="es-AR"/>
        </w:rPr>
        <w:t>, para así contar con su apoyo para el cuidado de los envases, los cuales se importarán especialmente para este fin</w:t>
      </w:r>
      <w:r w:rsidR="00495AF5">
        <w:rPr>
          <w:lang w:val="es-AR"/>
        </w:rPr>
        <w:t>.</w:t>
      </w:r>
      <w:r w:rsidR="00341BB4">
        <w:rPr>
          <w:lang w:val="es-AR"/>
        </w:rPr>
        <w:t xml:space="preserve"> Esperamos sortear esta limitación mediante un estudio de los </w:t>
      </w:r>
      <w:r w:rsidR="00D62D53">
        <w:rPr>
          <w:lang w:val="es-AR"/>
        </w:rPr>
        <w:t>extra-costos</w:t>
      </w:r>
      <w:r w:rsidR="00341BB4">
        <w:rPr>
          <w:lang w:val="es-AR"/>
        </w:rPr>
        <w:t xml:space="preserve"> en los que incurre el cliente por tratamiento de residuos, dado que la disposición final de los envases retornables será – luego de </w:t>
      </w:r>
      <w:r w:rsidR="005805C0">
        <w:rPr>
          <w:lang w:val="es-AR"/>
        </w:rPr>
        <w:t xml:space="preserve">una cantidad de </w:t>
      </w:r>
      <w:r w:rsidR="00341BB4">
        <w:rPr>
          <w:lang w:val="es-AR"/>
        </w:rPr>
        <w:t>usos</w:t>
      </w:r>
      <w:r w:rsidR="005805C0">
        <w:rPr>
          <w:lang w:val="es-AR"/>
        </w:rPr>
        <w:t xml:space="preserve"> que se definirá</w:t>
      </w:r>
      <w:r w:rsidR="00341BB4">
        <w:rPr>
          <w:lang w:val="es-AR"/>
        </w:rPr>
        <w:t xml:space="preserve"> – responsabilidad de la empresa distribuidora. </w:t>
      </w:r>
    </w:p>
    <w:p w14:paraId="161EDC92" w14:textId="32DB16EC" w:rsidR="00BE79B3" w:rsidRDefault="00BE79B3" w:rsidP="005C1E2E">
      <w:pPr>
        <w:rPr>
          <w:lang w:val="es-AR"/>
        </w:rPr>
      </w:pPr>
      <w:r>
        <w:rPr>
          <w:lang w:val="es-AR"/>
        </w:rPr>
        <w:t>La viabilidad del proyecto se ponderará respecto de los costos (</w:t>
      </w:r>
      <w:r w:rsidR="00942DB4">
        <w:rPr>
          <w:lang w:val="es-AR"/>
        </w:rPr>
        <w:t>inversiones y gastos</w:t>
      </w:r>
      <w:r>
        <w:rPr>
          <w:lang w:val="es-AR"/>
        </w:rPr>
        <w:t xml:space="preserve">), y también desde el punto de vista de costos intangibles, como ser la </w:t>
      </w:r>
      <w:r w:rsidR="007A5A82">
        <w:rPr>
          <w:lang w:val="es-AR"/>
        </w:rPr>
        <w:t>opinión</w:t>
      </w:r>
      <w:r w:rsidR="00FE7679">
        <w:rPr>
          <w:lang w:val="es-AR"/>
        </w:rPr>
        <w:t xml:space="preserve"> pública</w:t>
      </w:r>
      <w:r w:rsidR="00102EBF">
        <w:rPr>
          <w:lang w:val="es-AR"/>
        </w:rPr>
        <w:t xml:space="preserve">, la </w:t>
      </w:r>
      <w:r w:rsidR="007A5A82">
        <w:rPr>
          <w:lang w:val="es-AR"/>
        </w:rPr>
        <w:t>responsabilidad social</w:t>
      </w:r>
      <w:r>
        <w:rPr>
          <w:lang w:val="es-AR"/>
        </w:rPr>
        <w:t xml:space="preserve"> empresaria</w:t>
      </w:r>
      <w:r w:rsidR="00341BB4">
        <w:rPr>
          <w:lang w:val="es-AR"/>
        </w:rPr>
        <w:t xml:space="preserve"> (RSE)</w:t>
      </w:r>
      <w:r>
        <w:rPr>
          <w:lang w:val="es-AR"/>
        </w:rPr>
        <w:t>.</w:t>
      </w:r>
    </w:p>
    <w:p w14:paraId="4BB51FBD" w14:textId="77777777" w:rsidR="004B4A6B" w:rsidRDefault="004B4A6B">
      <w:pPr>
        <w:spacing w:before="0" w:after="160" w:line="259" w:lineRule="auto"/>
        <w:ind w:firstLine="0"/>
        <w:rPr>
          <w:rFonts w:eastAsiaTheme="majorEastAsia" w:cstheme="majorBidi"/>
          <w:b/>
          <w:szCs w:val="32"/>
          <w:lang w:val="es-AR"/>
        </w:rPr>
      </w:pPr>
      <w:bookmarkStart w:id="24" w:name="_Toc133127590"/>
      <w:r>
        <w:rPr>
          <w:lang w:val="es-AR"/>
        </w:rPr>
        <w:br w:type="page"/>
      </w:r>
    </w:p>
    <w:p w14:paraId="40EB3202" w14:textId="3FEEEADE" w:rsidR="00B46C64" w:rsidRPr="00DD4FCE" w:rsidRDefault="00B46C64" w:rsidP="00370051">
      <w:pPr>
        <w:pStyle w:val="Ttulo1"/>
        <w:rPr>
          <w:lang w:val="es-AR"/>
        </w:rPr>
      </w:pPr>
      <w:r w:rsidRPr="00DD4FCE">
        <w:rPr>
          <w:lang w:val="es-AR"/>
        </w:rPr>
        <w:lastRenderedPageBreak/>
        <w:t>Marco Teórico</w:t>
      </w:r>
      <w:bookmarkEnd w:id="24"/>
      <w:r w:rsidR="0027781C" w:rsidRPr="00DD4FCE">
        <w:rPr>
          <w:lang w:val="es-AR"/>
        </w:rPr>
        <w:t xml:space="preserve"> </w:t>
      </w:r>
    </w:p>
    <w:p w14:paraId="3181713A" w14:textId="7208BF6C" w:rsidR="00FE587A" w:rsidRDefault="00FE587A" w:rsidP="00DD4FCE">
      <w:pPr>
        <w:jc w:val="both"/>
        <w:rPr>
          <w:rFonts w:cs="Times New Roman"/>
          <w:szCs w:val="24"/>
          <w:lang w:val="es-AR"/>
        </w:rPr>
      </w:pPr>
    </w:p>
    <w:p w14:paraId="2D9FDF34" w14:textId="585A7D6C" w:rsidR="005462CE" w:rsidRDefault="005462CE" w:rsidP="005C1E2E">
      <w:pPr>
        <w:rPr>
          <w:lang w:val="es-AR"/>
        </w:rPr>
      </w:pPr>
      <w:r>
        <w:rPr>
          <w:lang w:val="es-AR"/>
        </w:rPr>
        <w:t xml:space="preserve">Según nos comparte </w:t>
      </w:r>
      <w:bookmarkStart w:id="25" w:name="_Hlk95645032"/>
      <w:r>
        <w:rPr>
          <w:lang w:val="es-AR"/>
        </w:rPr>
        <w:t xml:space="preserve">Bali, Isaí (2013) </w:t>
      </w:r>
      <w:bookmarkEnd w:id="25"/>
      <w:r>
        <w:rPr>
          <w:lang w:val="es-AR"/>
        </w:rPr>
        <w:t>“</w:t>
      </w:r>
      <w:r w:rsidRPr="005462CE">
        <w:rPr>
          <w:lang w:val="es-AR"/>
        </w:rPr>
        <w:t>La logística empresarial tiene como objetivo que los clientes puedan disponer de sus mercancías en un tiempo eficaz</w:t>
      </w:r>
      <w:r w:rsidR="00CA0714">
        <w:rPr>
          <w:lang w:val="es-AR"/>
        </w:rPr>
        <w:t xml:space="preserve">, </w:t>
      </w:r>
      <w:r w:rsidRPr="005462CE">
        <w:rPr>
          <w:lang w:val="es-AR"/>
        </w:rPr>
        <w:t>que se cumplan expectativas y demandas requeridas a un costo reducido, de tal manera</w:t>
      </w:r>
      <w:r w:rsidR="00B2647C">
        <w:rPr>
          <w:lang w:val="es-AR"/>
        </w:rPr>
        <w:t xml:space="preserve"> </w:t>
      </w:r>
      <w:r w:rsidRPr="005462CE">
        <w:rPr>
          <w:lang w:val="es-AR"/>
        </w:rPr>
        <w:t>una organización necesitar</w:t>
      </w:r>
      <w:r>
        <w:rPr>
          <w:lang w:val="es-AR"/>
        </w:rPr>
        <w:t>á</w:t>
      </w:r>
      <w:r w:rsidRPr="005462CE">
        <w:rPr>
          <w:lang w:val="es-AR"/>
        </w:rPr>
        <w:t xml:space="preserve"> de una logística eficiente que se encargue de la planeación, control de los movimientos y el almacenaje de la mercancía, desde su posesión, traslado, almacenamiento y consumo final del producto</w:t>
      </w:r>
      <w:r>
        <w:rPr>
          <w:lang w:val="es-AR"/>
        </w:rPr>
        <w:t>”.</w:t>
      </w:r>
    </w:p>
    <w:p w14:paraId="5B8BADBC" w14:textId="6AA39014" w:rsidR="00F14B57" w:rsidRDefault="00F14B57" w:rsidP="00F14B57">
      <w:pPr>
        <w:rPr>
          <w:lang w:val="es-AR"/>
        </w:rPr>
      </w:pPr>
      <w:r>
        <w:rPr>
          <w:lang w:val="es-AR"/>
        </w:rPr>
        <w:t>Actualmente, l</w:t>
      </w:r>
      <w:r w:rsidRPr="0076377A">
        <w:rPr>
          <w:lang w:val="es-AR"/>
        </w:rPr>
        <w:t xml:space="preserve">a logística ha dejado de ser algo meramente operacional, para convertirse en el catalizador del proceso efectivo de </w:t>
      </w:r>
      <w:r>
        <w:rPr>
          <w:lang w:val="es-AR"/>
        </w:rPr>
        <w:t xml:space="preserve">suma de </w:t>
      </w:r>
      <w:r w:rsidRPr="0076377A">
        <w:rPr>
          <w:lang w:val="es-AR"/>
        </w:rPr>
        <w:t xml:space="preserve">valor a los productos. Se debe destacar </w:t>
      </w:r>
      <w:r w:rsidRPr="00224146">
        <w:rPr>
          <w:lang w:val="es-AR"/>
        </w:rPr>
        <w:t>que,</w:t>
      </w:r>
      <w:r w:rsidRPr="0076377A">
        <w:rPr>
          <w:lang w:val="es-AR"/>
        </w:rPr>
        <w:t xml:space="preserve"> en este proceso de agregar valor, </w:t>
      </w:r>
      <w:r>
        <w:rPr>
          <w:lang w:val="es-AR"/>
        </w:rPr>
        <w:t>r</w:t>
      </w:r>
      <w:r w:rsidRPr="0076377A">
        <w:rPr>
          <w:lang w:val="es-AR"/>
        </w:rPr>
        <w:t xml:space="preserve">educir los costos logísticos se ha vuelto una operación clave para la </w:t>
      </w:r>
      <w:r>
        <w:rPr>
          <w:lang w:val="es-AR"/>
        </w:rPr>
        <w:t>competitividad</w:t>
      </w:r>
      <w:r w:rsidRPr="0076377A">
        <w:rPr>
          <w:lang w:val="es-AR"/>
        </w:rPr>
        <w:t xml:space="preserve"> de la empresa</w:t>
      </w:r>
      <w:r>
        <w:rPr>
          <w:lang w:val="es-AR"/>
        </w:rPr>
        <w:t>, relacionándose directamente</w:t>
      </w:r>
      <w:r w:rsidRPr="0076377A">
        <w:rPr>
          <w:lang w:val="es-AR"/>
        </w:rPr>
        <w:t xml:space="preserve"> con </w:t>
      </w:r>
      <w:del w:id="26" w:author="Griselda C. Cabilla" w:date="2023-06-08T08:25:00Z">
        <w:r w:rsidRPr="0076377A" w:rsidDel="00DD5E9A">
          <w:rPr>
            <w:lang w:val="es-AR"/>
          </w:rPr>
          <w:delText>los objetivos</w:delText>
        </w:r>
      </w:del>
      <w:ins w:id="27" w:author="Griselda C. Cabilla" w:date="2023-06-08T08:25:00Z">
        <w:r w:rsidR="00DD5E9A">
          <w:rPr>
            <w:lang w:val="es-AR"/>
          </w:rPr>
          <w:t>la visión</w:t>
        </w:r>
      </w:ins>
      <w:r w:rsidRPr="0076377A">
        <w:rPr>
          <w:lang w:val="es-AR"/>
        </w:rPr>
        <w:t xml:space="preserve"> de la empresa y con su estrategia de diferenciación.</w:t>
      </w:r>
    </w:p>
    <w:p w14:paraId="39BFB773" w14:textId="7F1C05B9" w:rsidR="00F14B57" w:rsidRDefault="00F14B57" w:rsidP="00F14B57">
      <w:pPr>
        <w:rPr>
          <w:lang w:val="es-AR"/>
        </w:rPr>
      </w:pPr>
      <w:r w:rsidRPr="005462CE">
        <w:rPr>
          <w:lang w:val="es-AR"/>
        </w:rPr>
        <w:t>Por otra parte, la logística inversa</w:t>
      </w:r>
      <w:r w:rsidR="00EC5964">
        <w:rPr>
          <w:lang w:val="es-AR"/>
        </w:rPr>
        <w:t xml:space="preserve"> o sostenible</w:t>
      </w:r>
      <w:r w:rsidRPr="005462CE">
        <w:rPr>
          <w:lang w:val="es-AR"/>
        </w:rPr>
        <w:t xml:space="preserve"> es una perspectiva que deriva de la logística empresarial, la cual se ve integrada por aspectos tales como: retorno de productos, retorno para reutilización de envases, reutilización de materiales, reacomodamiento de productos rechazados, manejo de residuos y/o desechos por reciclar, desechos peligrosos, manejo de materiales reciclados sustitutos que reducen el uso de materiales vírgenes, entre otros. Otro punto para observar en este tema es que también está involucrada</w:t>
      </w:r>
      <w:r>
        <w:rPr>
          <w:lang w:val="es-AR"/>
        </w:rPr>
        <w:t xml:space="preserve"> la ecología</w:t>
      </w:r>
      <w:r w:rsidRPr="005462CE">
        <w:rPr>
          <w:lang w:val="es-AR"/>
        </w:rPr>
        <w:t xml:space="preserve"> en los procesos de reciclaje, reutilización y reducción del material.</w:t>
      </w:r>
    </w:p>
    <w:p w14:paraId="666B7B06" w14:textId="5EF130C1" w:rsidR="00F14B57" w:rsidRDefault="00F14B57" w:rsidP="00F14B57">
      <w:pPr>
        <w:rPr>
          <w:lang w:val="es-AR"/>
        </w:rPr>
      </w:pPr>
      <w:ins w:id="28" w:author="Griselda C. Cabilla" w:date="2023-06-05T08:04:00Z">
        <w:r>
          <w:rPr>
            <w:lang w:val="es-AR"/>
          </w:rPr>
          <w:lastRenderedPageBreak/>
          <w:t>Hasta acá, se han introducido algunos elementos clave, cuya interrelación debe analizarse para compr</w:t>
        </w:r>
      </w:ins>
      <w:ins w:id="29" w:author="Griselda C. Cabilla" w:date="2023-06-05T08:05:00Z">
        <w:r>
          <w:rPr>
            <w:lang w:val="es-AR"/>
          </w:rPr>
          <w:t xml:space="preserve">ender cabalmente </w:t>
        </w:r>
      </w:ins>
      <w:ins w:id="30" w:author="Griselda C. Cabilla" w:date="2023-06-05T08:06:00Z">
        <w:r w:rsidR="00EC5964">
          <w:rPr>
            <w:lang w:val="es-AR"/>
          </w:rPr>
          <w:t xml:space="preserve">qué impacto tendrá el proyecto en el futuro de la compañía. </w:t>
        </w:r>
      </w:ins>
      <w:ins w:id="31" w:author="Griselda C. Cabilla" w:date="2023-06-05T08:04:00Z">
        <w:r>
          <w:rPr>
            <w:lang w:val="es-AR"/>
          </w:rPr>
          <w:t xml:space="preserve"> </w:t>
        </w:r>
      </w:ins>
    </w:p>
    <w:p w14:paraId="6EFC1FC5" w14:textId="055C5478" w:rsidR="00F14B57" w:rsidRPr="0034728A" w:rsidRDefault="00F14B57">
      <w:pPr>
        <w:pStyle w:val="Prrafodelista"/>
        <w:numPr>
          <w:ilvl w:val="0"/>
          <w:numId w:val="33"/>
        </w:numPr>
        <w:rPr>
          <w:ins w:id="32" w:author="Griselda C. Cabilla" w:date="2023-06-05T07:57:00Z"/>
          <w:lang w:val="es-AR"/>
          <w:rPrChange w:id="33" w:author="Griselda C. Cabilla" w:date="2023-06-05T10:21:00Z">
            <w:rPr>
              <w:ins w:id="34" w:author="Griselda C. Cabilla" w:date="2023-06-05T07:57:00Z"/>
              <w:rFonts w:ascii="Segoe UI" w:hAnsi="Segoe UI" w:cs="Segoe UI"/>
              <w:color w:val="374151"/>
            </w:rPr>
          </w:rPrChange>
        </w:rPr>
        <w:pPrChange w:id="35" w:author="Griselda C. Cabilla" w:date="2023-06-05T10:21:00Z">
          <w:pPr>
            <w:pStyle w:val="NormalWeb"/>
            <w:numPr>
              <w:numId w:val="32"/>
            </w:numPr>
            <w:pBdr>
              <w:top w:val="single" w:sz="2" w:space="0" w:color="D9D9E3"/>
              <w:left w:val="single" w:sz="2" w:space="5" w:color="D9D9E3"/>
              <w:bottom w:val="single" w:sz="2" w:space="0" w:color="D9D9E3"/>
              <w:right w:val="single" w:sz="2" w:space="0" w:color="D9D9E3"/>
            </w:pBdr>
            <w:shd w:val="clear" w:color="auto" w:fill="F7F7F8"/>
            <w:tabs>
              <w:tab w:val="num" w:pos="720"/>
            </w:tabs>
            <w:spacing w:before="0" w:beforeAutospacing="0" w:after="0" w:afterAutospacing="0"/>
            <w:ind w:left="720" w:hanging="360"/>
          </w:pPr>
        </w:pPrChange>
      </w:pPr>
      <w:ins w:id="36" w:author="Griselda C. Cabilla" w:date="2023-06-05T07:57:00Z">
        <w:r w:rsidRPr="0034728A">
          <w:rPr>
            <w:lang w:val="es-AR"/>
            <w:rPrChange w:id="37" w:author="Griselda C. Cabilla" w:date="2023-06-05T10:21:00Z">
              <w:rPr>
                <w:rFonts w:ascii="Segoe UI" w:hAnsi="Segoe UI" w:cs="Segoe UI"/>
                <w:color w:val="374151"/>
              </w:rPr>
            </w:rPrChange>
          </w:rPr>
          <w:t xml:space="preserve">Logística </w:t>
        </w:r>
      </w:ins>
      <w:ins w:id="38" w:author="Griselda C. Cabilla" w:date="2023-06-05T08:35:00Z">
        <w:r w:rsidR="00FF0E05" w:rsidRPr="0034728A">
          <w:rPr>
            <w:lang w:val="es-AR"/>
          </w:rPr>
          <w:t xml:space="preserve">inversa o </w:t>
        </w:r>
      </w:ins>
      <w:ins w:id="39" w:author="Griselda C. Cabilla" w:date="2023-06-05T07:57:00Z">
        <w:r w:rsidRPr="0034728A">
          <w:rPr>
            <w:lang w:val="es-AR"/>
            <w:rPrChange w:id="40" w:author="Griselda C. Cabilla" w:date="2023-06-05T10:21:00Z">
              <w:rPr>
                <w:rFonts w:ascii="Segoe UI" w:hAnsi="Segoe UI" w:cs="Segoe UI"/>
                <w:color w:val="374151"/>
              </w:rPr>
            </w:rPrChange>
          </w:rPr>
          <w:t>sostenible</w:t>
        </w:r>
      </w:ins>
      <w:ins w:id="41" w:author="Griselda C. Cabilla" w:date="2023-06-05T08:08:00Z">
        <w:r w:rsidR="00EC5964" w:rsidRPr="0034728A">
          <w:rPr>
            <w:lang w:val="es-AR"/>
          </w:rPr>
          <w:t>:</w:t>
        </w:r>
      </w:ins>
      <w:ins w:id="42" w:author="Griselda C. Cabilla" w:date="2023-06-05T07:57:00Z">
        <w:r w:rsidRPr="0034728A">
          <w:rPr>
            <w:lang w:val="es-AR"/>
            <w:rPrChange w:id="43" w:author="Griselda C. Cabilla" w:date="2023-06-05T10:21:00Z">
              <w:rPr>
                <w:rFonts w:ascii="Segoe UI" w:hAnsi="Segoe UI" w:cs="Segoe UI"/>
                <w:color w:val="374151"/>
              </w:rPr>
            </w:rPrChange>
          </w:rPr>
          <w:t xml:space="preserve"> busca minimizar el consumo de energía y reducir </w:t>
        </w:r>
      </w:ins>
      <w:ins w:id="44" w:author="Griselda C. Cabilla" w:date="2023-06-05T08:08:00Z">
        <w:r w:rsidR="00EC5964" w:rsidRPr="0034728A">
          <w:rPr>
            <w:lang w:val="es-AR"/>
          </w:rPr>
          <w:t>los residuos</w:t>
        </w:r>
      </w:ins>
      <w:ins w:id="45" w:author="Griselda C. Cabilla" w:date="2023-06-05T07:57:00Z">
        <w:r w:rsidRPr="0034728A">
          <w:rPr>
            <w:lang w:val="es-AR"/>
            <w:rPrChange w:id="46" w:author="Griselda C. Cabilla" w:date="2023-06-05T10:21:00Z">
              <w:rPr>
                <w:rFonts w:ascii="Segoe UI" w:hAnsi="Segoe UI" w:cs="Segoe UI"/>
                <w:color w:val="374151"/>
              </w:rPr>
            </w:rPrChange>
          </w:rPr>
          <w:t xml:space="preserve"> asociad</w:t>
        </w:r>
      </w:ins>
      <w:ins w:id="47" w:author="Griselda C. Cabilla" w:date="2023-06-05T08:08:00Z">
        <w:r w:rsidR="00EC5964" w:rsidRPr="0034728A">
          <w:rPr>
            <w:lang w:val="es-AR"/>
          </w:rPr>
          <w:t>o</w:t>
        </w:r>
      </w:ins>
      <w:ins w:id="48" w:author="Griselda C. Cabilla" w:date="2023-06-05T07:57:00Z">
        <w:r w:rsidRPr="0034728A">
          <w:rPr>
            <w:lang w:val="es-AR"/>
            <w:rPrChange w:id="49" w:author="Griselda C. Cabilla" w:date="2023-06-05T10:21:00Z">
              <w:rPr>
                <w:rFonts w:ascii="Segoe UI" w:hAnsi="Segoe UI" w:cs="Segoe UI"/>
                <w:color w:val="374151"/>
              </w:rPr>
            </w:rPrChange>
          </w:rPr>
          <w:t>s con las operaciones</w:t>
        </w:r>
      </w:ins>
      <w:ins w:id="50" w:author="Griselda C. Cabilla" w:date="2023-06-05T08:08:00Z">
        <w:r w:rsidR="00EC5964" w:rsidRPr="0034728A">
          <w:rPr>
            <w:lang w:val="es-AR"/>
          </w:rPr>
          <w:t xml:space="preserve"> de distribución, ya sea desde </w:t>
        </w:r>
      </w:ins>
      <w:ins w:id="51" w:author="Griselda C. Cabilla" w:date="2023-06-05T07:57:00Z">
        <w:r w:rsidRPr="0034728A">
          <w:rPr>
            <w:lang w:val="es-AR"/>
            <w:rPrChange w:id="52" w:author="Griselda C. Cabilla" w:date="2023-06-05T10:21:00Z">
              <w:rPr>
                <w:rFonts w:ascii="Segoe UI" w:hAnsi="Segoe UI" w:cs="Segoe UI"/>
                <w:color w:val="374151"/>
              </w:rPr>
            </w:rPrChange>
          </w:rPr>
          <w:t xml:space="preserve">utilizar vehículos y equipos más eficientes, </w:t>
        </w:r>
      </w:ins>
      <w:ins w:id="53" w:author="Griselda C. Cabilla" w:date="2023-06-05T08:09:00Z">
        <w:r w:rsidR="00EC5964" w:rsidRPr="0034728A">
          <w:rPr>
            <w:lang w:val="es-AR"/>
          </w:rPr>
          <w:t>op</w:t>
        </w:r>
      </w:ins>
      <w:ins w:id="54" w:author="Griselda C. Cabilla" w:date="2023-06-05T07:57:00Z">
        <w:r w:rsidRPr="0034728A">
          <w:rPr>
            <w:lang w:val="es-AR"/>
            <w:rPrChange w:id="55" w:author="Griselda C. Cabilla" w:date="2023-06-05T10:21:00Z">
              <w:rPr>
                <w:rFonts w:ascii="Segoe UI" w:hAnsi="Segoe UI" w:cs="Segoe UI"/>
                <w:color w:val="374151"/>
              </w:rPr>
            </w:rPrChange>
          </w:rPr>
          <w:t>timizar las rutas y los modos de transporte para reducir la distancia recorrida y los tiempos de espera.</w:t>
        </w:r>
      </w:ins>
    </w:p>
    <w:p w14:paraId="595BA94C" w14:textId="01E1D9F2" w:rsidR="00F14B57" w:rsidRPr="0034728A" w:rsidRDefault="00F14B57">
      <w:pPr>
        <w:pStyle w:val="Prrafodelista"/>
        <w:numPr>
          <w:ilvl w:val="0"/>
          <w:numId w:val="33"/>
        </w:numPr>
        <w:rPr>
          <w:ins w:id="56" w:author="Griselda C. Cabilla" w:date="2023-06-05T07:57:00Z"/>
          <w:lang w:val="es-AR"/>
          <w:rPrChange w:id="57" w:author="Griselda C. Cabilla" w:date="2023-06-05T10:21:00Z">
            <w:rPr>
              <w:ins w:id="58" w:author="Griselda C. Cabilla" w:date="2023-06-05T07:57:00Z"/>
              <w:rFonts w:ascii="Segoe UI" w:hAnsi="Segoe UI" w:cs="Segoe UI"/>
              <w:color w:val="374151"/>
            </w:rPr>
          </w:rPrChange>
        </w:rPr>
        <w:pPrChange w:id="59" w:author="Griselda C. Cabilla" w:date="2023-06-05T10:21:00Z">
          <w:pPr>
            <w:pStyle w:val="NormalWeb"/>
            <w:numPr>
              <w:numId w:val="32"/>
            </w:numPr>
            <w:pBdr>
              <w:top w:val="single" w:sz="2" w:space="0" w:color="D9D9E3"/>
              <w:left w:val="single" w:sz="2" w:space="5" w:color="D9D9E3"/>
              <w:bottom w:val="single" w:sz="2" w:space="0" w:color="D9D9E3"/>
              <w:right w:val="single" w:sz="2" w:space="0" w:color="D9D9E3"/>
            </w:pBdr>
            <w:shd w:val="clear" w:color="auto" w:fill="F7F7F8"/>
            <w:tabs>
              <w:tab w:val="num" w:pos="720"/>
            </w:tabs>
            <w:spacing w:before="0" w:beforeAutospacing="0" w:after="0" w:afterAutospacing="0"/>
            <w:ind w:left="720" w:hanging="360"/>
          </w:pPr>
        </w:pPrChange>
      </w:pPr>
      <w:ins w:id="60" w:author="Griselda C. Cabilla" w:date="2023-06-05T07:57:00Z">
        <w:r w:rsidRPr="0034728A">
          <w:rPr>
            <w:lang w:val="es-AR"/>
            <w:rPrChange w:id="61" w:author="Griselda C. Cabilla" w:date="2023-06-05T10:21:00Z">
              <w:rPr>
                <w:rFonts w:ascii="Segoe UI" w:hAnsi="Segoe UI" w:cs="Segoe UI"/>
                <w:color w:val="374151"/>
              </w:rPr>
            </w:rPrChange>
          </w:rPr>
          <w:t>Gestión de la cadena de suministro verde: Se trata de integrar prácticas y criterios ambientales en toda la cadena de suministro. Esto incluye el uso de materiales y embalajes sostenibles, la implementación de prácticas de reciclaje y reutilización, y la elección de proveedores comprometidos con la sostenibilidad.</w:t>
        </w:r>
      </w:ins>
    </w:p>
    <w:p w14:paraId="2C7AB5A2" w14:textId="36BBAE99" w:rsidR="00F14B57" w:rsidRPr="0034728A" w:rsidRDefault="00F14B57">
      <w:pPr>
        <w:pStyle w:val="Prrafodelista"/>
        <w:numPr>
          <w:ilvl w:val="0"/>
          <w:numId w:val="33"/>
        </w:numPr>
        <w:rPr>
          <w:ins w:id="62" w:author="Griselda C. Cabilla" w:date="2023-06-05T07:57:00Z"/>
          <w:lang w:val="es-AR"/>
          <w:rPrChange w:id="63" w:author="Griselda C. Cabilla" w:date="2023-06-05T10:22:00Z">
            <w:rPr>
              <w:ins w:id="64" w:author="Griselda C. Cabilla" w:date="2023-06-05T07:57:00Z"/>
              <w:rFonts w:ascii="Segoe UI" w:hAnsi="Segoe UI" w:cs="Segoe UI"/>
              <w:color w:val="374151"/>
            </w:rPr>
          </w:rPrChange>
        </w:rPr>
        <w:pPrChange w:id="65" w:author="Griselda C. Cabilla" w:date="2023-06-05T10:22:00Z">
          <w:pPr>
            <w:pStyle w:val="NormalWeb"/>
            <w:numPr>
              <w:numId w:val="32"/>
            </w:numPr>
            <w:pBdr>
              <w:top w:val="single" w:sz="2" w:space="0" w:color="D9D9E3"/>
              <w:left w:val="single" w:sz="2" w:space="5" w:color="D9D9E3"/>
              <w:bottom w:val="single" w:sz="2" w:space="0" w:color="D9D9E3"/>
              <w:right w:val="single" w:sz="2" w:space="0" w:color="D9D9E3"/>
            </w:pBdr>
            <w:shd w:val="clear" w:color="auto" w:fill="F7F7F8"/>
            <w:tabs>
              <w:tab w:val="num" w:pos="720"/>
            </w:tabs>
            <w:spacing w:before="0" w:beforeAutospacing="0" w:after="0" w:afterAutospacing="0"/>
            <w:ind w:left="720" w:hanging="360"/>
          </w:pPr>
        </w:pPrChange>
      </w:pPr>
      <w:ins w:id="66" w:author="Griselda C. Cabilla" w:date="2023-06-05T07:57:00Z">
        <w:r w:rsidRPr="0034728A">
          <w:rPr>
            <w:lang w:val="es-AR"/>
            <w:rPrChange w:id="67" w:author="Griselda C. Cabilla" w:date="2023-06-05T10:22:00Z">
              <w:rPr>
                <w:rFonts w:ascii="Segoe UI" w:hAnsi="Segoe UI" w:cs="Segoe UI"/>
                <w:color w:val="374151"/>
              </w:rPr>
            </w:rPrChange>
          </w:rPr>
          <w:t>Tecnología y digitalización: La adopción de tecnologías avanzadas y sistemas de información puede mejorar la eficiencia y la transparencia en la gestión logística. La telemática, la automatización, el análisis de datos y la inteligencia artificial son ejemplos de tecnologías que pueden contribuir a la logística sostenible al proporcionar información en tiempo real y optimizar las operaciones.</w:t>
        </w:r>
      </w:ins>
    </w:p>
    <w:p w14:paraId="7A96C657" w14:textId="34E1AA44" w:rsidR="00F14B57" w:rsidRPr="0034728A" w:rsidRDefault="00F14B57">
      <w:pPr>
        <w:pStyle w:val="Prrafodelista"/>
        <w:numPr>
          <w:ilvl w:val="0"/>
          <w:numId w:val="33"/>
        </w:numPr>
        <w:rPr>
          <w:ins w:id="68" w:author="Griselda C. Cabilla" w:date="2023-06-05T07:57:00Z"/>
          <w:lang w:val="es-AR"/>
          <w:rPrChange w:id="69" w:author="Griselda C. Cabilla" w:date="2023-06-05T10:22:00Z">
            <w:rPr>
              <w:ins w:id="70" w:author="Griselda C. Cabilla" w:date="2023-06-05T07:57:00Z"/>
              <w:rFonts w:ascii="Segoe UI" w:hAnsi="Segoe UI" w:cs="Segoe UI"/>
              <w:color w:val="374151"/>
            </w:rPr>
          </w:rPrChange>
        </w:rPr>
        <w:pPrChange w:id="71" w:author="Griselda C. Cabilla" w:date="2023-06-05T10:22:00Z">
          <w:pPr>
            <w:pStyle w:val="NormalWeb"/>
            <w:numPr>
              <w:numId w:val="32"/>
            </w:numPr>
            <w:pBdr>
              <w:top w:val="single" w:sz="2" w:space="0" w:color="D9D9E3"/>
              <w:left w:val="single" w:sz="2" w:space="5" w:color="D9D9E3"/>
              <w:bottom w:val="single" w:sz="2" w:space="0" w:color="D9D9E3"/>
              <w:right w:val="single" w:sz="2" w:space="0" w:color="D9D9E3"/>
            </w:pBdr>
            <w:shd w:val="clear" w:color="auto" w:fill="F7F7F8"/>
            <w:tabs>
              <w:tab w:val="num" w:pos="720"/>
            </w:tabs>
            <w:spacing w:before="0" w:beforeAutospacing="0" w:after="0" w:afterAutospacing="0"/>
            <w:ind w:left="720" w:hanging="360"/>
          </w:pPr>
        </w:pPrChange>
      </w:pPr>
      <w:ins w:id="72" w:author="Griselda C. Cabilla" w:date="2023-06-05T07:57:00Z">
        <w:r w:rsidRPr="0034728A">
          <w:rPr>
            <w:lang w:val="es-AR"/>
            <w:rPrChange w:id="73" w:author="Griselda C. Cabilla" w:date="2023-06-05T10:22:00Z">
              <w:rPr>
                <w:rFonts w:ascii="Segoe UI" w:hAnsi="Segoe UI" w:cs="Segoe UI"/>
                <w:color w:val="374151"/>
              </w:rPr>
            </w:rPrChange>
          </w:rPr>
          <w:t>Colaboración y cooperación: La sostenibilidad en la logística requiere la colaboración entre los diferentes actores de la cadena de suministro, como proveedores, transportistas, minoristas y consumidores. La colaboración puede generar sinergias, compartir recursos y conocimientos, y fomentar la adopción de prácticas sostenibles en toda la cadena de suministro.</w:t>
        </w:r>
      </w:ins>
    </w:p>
    <w:p w14:paraId="0543E42E" w14:textId="3DAB4839" w:rsidR="00F14B57" w:rsidRPr="0034728A" w:rsidRDefault="00F14B57">
      <w:pPr>
        <w:pStyle w:val="Prrafodelista"/>
        <w:numPr>
          <w:ilvl w:val="0"/>
          <w:numId w:val="33"/>
        </w:numPr>
        <w:rPr>
          <w:ins w:id="74" w:author="Griselda C. Cabilla" w:date="2023-06-05T07:57:00Z"/>
          <w:lang w:val="es-AR"/>
          <w:rPrChange w:id="75" w:author="Griselda C. Cabilla" w:date="2023-06-05T10:22:00Z">
            <w:rPr>
              <w:ins w:id="76" w:author="Griselda C. Cabilla" w:date="2023-06-05T07:57:00Z"/>
              <w:rFonts w:ascii="Segoe UI" w:hAnsi="Segoe UI" w:cs="Segoe UI"/>
              <w:color w:val="374151"/>
            </w:rPr>
          </w:rPrChange>
        </w:rPr>
        <w:pPrChange w:id="77" w:author="Griselda C. Cabilla" w:date="2023-06-05T10:22:00Z">
          <w:pPr>
            <w:pStyle w:val="NormalWeb"/>
            <w:numPr>
              <w:numId w:val="32"/>
            </w:numPr>
            <w:pBdr>
              <w:top w:val="single" w:sz="2" w:space="0" w:color="D9D9E3"/>
              <w:left w:val="single" w:sz="2" w:space="5" w:color="D9D9E3"/>
              <w:bottom w:val="single" w:sz="2" w:space="0" w:color="D9D9E3"/>
              <w:right w:val="single" w:sz="2" w:space="0" w:color="D9D9E3"/>
            </w:pBdr>
            <w:shd w:val="clear" w:color="auto" w:fill="F7F7F8"/>
            <w:tabs>
              <w:tab w:val="num" w:pos="720"/>
            </w:tabs>
            <w:spacing w:before="0" w:beforeAutospacing="0" w:after="0" w:afterAutospacing="0"/>
            <w:ind w:left="720" w:hanging="360"/>
          </w:pPr>
        </w:pPrChange>
      </w:pPr>
      <w:ins w:id="78" w:author="Griselda C. Cabilla" w:date="2023-06-05T07:57:00Z">
        <w:r w:rsidRPr="0034728A">
          <w:rPr>
            <w:lang w:val="es-AR"/>
            <w:rPrChange w:id="79" w:author="Griselda C. Cabilla" w:date="2023-06-05T10:22:00Z">
              <w:rPr>
                <w:rFonts w:ascii="Segoe UI" w:hAnsi="Segoe UI" w:cs="Segoe UI"/>
                <w:color w:val="374151"/>
              </w:rPr>
            </w:rPrChange>
          </w:rPr>
          <w:t xml:space="preserve">Evaluación y medición de impacto: Es importante medir y evaluar el impacto ambiental y social de las operaciones logísticas. Esto implica el desarrollo de </w:t>
        </w:r>
        <w:r w:rsidRPr="0034728A">
          <w:rPr>
            <w:lang w:val="es-AR"/>
            <w:rPrChange w:id="80" w:author="Griselda C. Cabilla" w:date="2023-06-05T10:22:00Z">
              <w:rPr>
                <w:rFonts w:ascii="Segoe UI" w:hAnsi="Segoe UI" w:cs="Segoe UI"/>
                <w:color w:val="374151"/>
              </w:rPr>
            </w:rPrChange>
          </w:rPr>
          <w:lastRenderedPageBreak/>
          <w:t>indicadores de desempeño y métricas que permitan monitorear y mejorar continuamente la sostenibilidad de las prácticas logísticas.</w:t>
        </w:r>
      </w:ins>
    </w:p>
    <w:p w14:paraId="2CB7130C" w14:textId="77777777" w:rsidR="006B3A6E" w:rsidRDefault="006B3A6E" w:rsidP="005C1E2E">
      <w:pPr>
        <w:rPr>
          <w:lang w:val="es-AR"/>
        </w:rPr>
      </w:pPr>
    </w:p>
    <w:p w14:paraId="6B8B45F9" w14:textId="4AB12C96" w:rsidR="0087662C" w:rsidRDefault="0087662C" w:rsidP="0087662C">
      <w:pPr>
        <w:rPr>
          <w:ins w:id="81" w:author="Griselda C. Cabilla" w:date="2023-06-12T14:47:00Z"/>
          <w:lang w:val="es-AR"/>
        </w:rPr>
      </w:pPr>
      <w:bookmarkStart w:id="82" w:name="_Hlk95645131"/>
      <w:r>
        <w:rPr>
          <w:lang w:val="es-AR"/>
        </w:rPr>
        <w:t>Claro está que la organización</w:t>
      </w:r>
      <w:ins w:id="83" w:author="Griselda C. Cabilla" w:date="2023-06-08T15:23:00Z">
        <w:r w:rsidR="00375695">
          <w:rPr>
            <w:lang w:val="es-AR"/>
          </w:rPr>
          <w:t>,</w:t>
        </w:r>
      </w:ins>
      <w:r>
        <w:rPr>
          <w:lang w:val="es-AR"/>
        </w:rPr>
        <w:t xml:space="preserve"> entre uno y otro punto</w:t>
      </w:r>
      <w:ins w:id="84" w:author="Griselda C. Cabilla" w:date="2023-06-08T15:23:00Z">
        <w:r w:rsidR="00375695">
          <w:rPr>
            <w:lang w:val="es-AR"/>
          </w:rPr>
          <w:t>,</w:t>
        </w:r>
      </w:ins>
      <w:r>
        <w:rPr>
          <w:lang w:val="es-AR"/>
        </w:rPr>
        <w:t xml:space="preserve"> </w:t>
      </w:r>
      <w:r w:rsidR="009165F4">
        <w:rPr>
          <w:lang w:val="es-AR"/>
        </w:rPr>
        <w:t>citados</w:t>
      </w:r>
      <w:r>
        <w:rPr>
          <w:lang w:val="es-AR"/>
        </w:rPr>
        <w:t xml:space="preserve"> buscará satisfacer e incluso superar las expectativas de sus clientes y para lograrlo se requerirá cumplir con los requisitos de </w:t>
      </w:r>
      <w:r w:rsidR="00487021">
        <w:rPr>
          <w:lang w:val="es-AR"/>
        </w:rPr>
        <w:t xml:space="preserve">cuatro </w:t>
      </w:r>
      <w:r w:rsidR="006B44AE">
        <w:rPr>
          <w:lang w:val="es-AR"/>
        </w:rPr>
        <w:t>necesidades básicas</w:t>
      </w:r>
      <w:r w:rsidR="00487021">
        <w:rPr>
          <w:lang w:val="es-AR"/>
        </w:rPr>
        <w:t xml:space="preserve">: </w:t>
      </w:r>
      <w:r>
        <w:rPr>
          <w:lang w:val="es-AR"/>
        </w:rPr>
        <w:t xml:space="preserve">confianza, flexibilidad, calidad y </w:t>
      </w:r>
      <w:commentRangeStart w:id="85"/>
      <w:r>
        <w:rPr>
          <w:lang w:val="es-AR"/>
        </w:rPr>
        <w:t>certeza</w:t>
      </w:r>
      <w:commentRangeEnd w:id="85"/>
      <w:r w:rsidR="00F01A9F">
        <w:rPr>
          <w:rStyle w:val="Refdecomentario"/>
        </w:rPr>
        <w:commentReference w:id="85"/>
      </w:r>
      <w:r>
        <w:rPr>
          <w:lang w:val="es-AR"/>
        </w:rPr>
        <w:t>.</w:t>
      </w:r>
    </w:p>
    <w:p w14:paraId="0A086683" w14:textId="6736EE0A" w:rsidR="00834999" w:rsidRDefault="00834999">
      <w:pPr>
        <w:spacing w:after="0"/>
        <w:ind w:left="1440"/>
        <w:rPr>
          <w:lang w:val="es-AR"/>
        </w:rPr>
        <w:pPrChange w:id="86" w:author="Griselda C. Cabilla" w:date="2023-06-12T14:47:00Z">
          <w:pPr/>
        </w:pPrChange>
      </w:pPr>
      <w:r>
        <w:rPr>
          <w:noProof/>
        </w:rPr>
        <w:drawing>
          <wp:anchor distT="0" distB="0" distL="114300" distR="114300" simplePos="0" relativeHeight="251650048" behindDoc="0" locked="0" layoutInCell="1" allowOverlap="1" wp14:anchorId="36F0D31E" wp14:editId="1C8FE93D">
            <wp:simplePos x="0" y="0"/>
            <wp:positionH relativeFrom="column">
              <wp:posOffset>298450</wp:posOffset>
            </wp:positionH>
            <wp:positionV relativeFrom="paragraph">
              <wp:posOffset>290830</wp:posOffset>
            </wp:positionV>
            <wp:extent cx="5066665" cy="10160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9854" t="47487" r="38770" b="34197"/>
                    <a:stretch/>
                  </pic:blipFill>
                  <pic:spPr bwMode="auto">
                    <a:xfrm>
                      <a:off x="0" y="0"/>
                      <a:ext cx="5066665" cy="101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id="87" w:author="Griselda C. Cabilla" w:date="2023-06-12T14:47:00Z">
        <w:r w:rsidRPr="00736FB2">
          <w:rPr>
            <w:b/>
            <w:bCs/>
            <w:lang w:val="es-AR"/>
          </w:rPr>
          <w:t xml:space="preserve">Imagen </w:t>
        </w:r>
        <w:r>
          <w:rPr>
            <w:b/>
            <w:bCs/>
            <w:lang w:val="es-AR"/>
          </w:rPr>
          <w:t>4</w:t>
        </w:r>
        <w:r w:rsidRPr="00736FB2">
          <w:rPr>
            <w:b/>
            <w:bCs/>
            <w:lang w:val="es-AR"/>
          </w:rPr>
          <w:t xml:space="preserve">: </w:t>
        </w:r>
        <w:r>
          <w:rPr>
            <w:b/>
            <w:bCs/>
            <w:lang w:val="es-AR"/>
          </w:rPr>
          <w:t>Necesidades básica del cliente</w:t>
        </w:r>
      </w:ins>
    </w:p>
    <w:p w14:paraId="388D2D54" w14:textId="23A601D6" w:rsidR="00CB49AE" w:rsidRDefault="00CB49AE" w:rsidP="0087662C">
      <w:pPr>
        <w:rPr>
          <w:lang w:val="es-AR"/>
        </w:rPr>
      </w:pPr>
    </w:p>
    <w:p w14:paraId="754C266B" w14:textId="438D41DF" w:rsidR="00CB49AE" w:rsidRDefault="00CB49AE" w:rsidP="0087662C">
      <w:pPr>
        <w:rPr>
          <w:lang w:val="es-AR"/>
        </w:rPr>
      </w:pPr>
    </w:p>
    <w:p w14:paraId="63CB3D5F" w14:textId="5F6F7B1B" w:rsidR="009165F4" w:rsidDel="00834999" w:rsidRDefault="0071160F" w:rsidP="0087662C">
      <w:pPr>
        <w:rPr>
          <w:del w:id="88" w:author="Griselda C. Cabilla" w:date="2023-06-12T14:48:00Z"/>
          <w:lang w:val="es-AR"/>
        </w:rPr>
      </w:pPr>
      <w:commentRangeStart w:id="89"/>
      <w:commentRangeStart w:id="90"/>
      <w:commentRangeEnd w:id="89"/>
      <w:r>
        <w:rPr>
          <w:rStyle w:val="Refdecomentario"/>
        </w:rPr>
        <w:commentReference w:id="89"/>
      </w:r>
      <w:commentRangeEnd w:id="90"/>
      <w:r>
        <w:rPr>
          <w:rStyle w:val="Refdecomentario"/>
        </w:rPr>
        <w:commentReference w:id="90"/>
      </w:r>
    </w:p>
    <w:p w14:paraId="6115252F" w14:textId="77777777" w:rsidR="00834999" w:rsidRDefault="00834999" w:rsidP="0087662C">
      <w:pPr>
        <w:rPr>
          <w:ins w:id="91" w:author="Griselda C. Cabilla" w:date="2023-06-12T14:48:00Z"/>
          <w:lang w:val="es-AR"/>
        </w:rPr>
      </w:pPr>
    </w:p>
    <w:p w14:paraId="428164CB" w14:textId="1D3DA5FA" w:rsidR="009165F4" w:rsidRDefault="006B44AE" w:rsidP="0087662C">
      <w:pPr>
        <w:rPr>
          <w:lang w:val="es-AR"/>
        </w:rPr>
      </w:pPr>
      <w:r>
        <w:rPr>
          <w:lang w:val="es-AR"/>
        </w:rPr>
        <w:t>Encontramos entonces que l</w:t>
      </w:r>
      <w:r w:rsidR="00CB49AE">
        <w:rPr>
          <w:lang w:val="es-AR"/>
        </w:rPr>
        <w:t xml:space="preserve">a Logística </w:t>
      </w:r>
      <w:r w:rsidR="00F01A9F">
        <w:rPr>
          <w:lang w:val="es-AR"/>
        </w:rPr>
        <w:t xml:space="preserve">Empresarial </w:t>
      </w:r>
      <w:r w:rsidR="00CB49AE">
        <w:rPr>
          <w:lang w:val="es-AR"/>
        </w:rPr>
        <w:t xml:space="preserve">y la Logística </w:t>
      </w:r>
      <w:r w:rsidR="00F01A9F">
        <w:rPr>
          <w:lang w:val="es-AR"/>
        </w:rPr>
        <w:t xml:space="preserve">Inversa </w:t>
      </w:r>
      <w:r w:rsidR="00CB49AE">
        <w:rPr>
          <w:lang w:val="es-AR"/>
        </w:rPr>
        <w:t>son esenciales para las empresas, debido a que se obtendrá una distribución eficaz de las mercaderías y, finalmente</w:t>
      </w:r>
      <w:r w:rsidR="00F01A9F">
        <w:rPr>
          <w:lang w:val="es-AR"/>
        </w:rPr>
        <w:t>,</w:t>
      </w:r>
      <w:r w:rsidR="00CB49AE">
        <w:rPr>
          <w:lang w:val="es-AR"/>
        </w:rPr>
        <w:t xml:space="preserve"> se concluye que la concientización de los problemas ecológicos en las empresas debe estudiarse con mayor ímpetu en cualquier rama industrial.</w:t>
      </w:r>
    </w:p>
    <w:p w14:paraId="2F60A9C7" w14:textId="7C1E6664" w:rsidR="00F01A9F" w:rsidDel="00834999" w:rsidRDefault="00F01A9F" w:rsidP="0087662C">
      <w:pPr>
        <w:rPr>
          <w:del w:id="92" w:author="Griselda C. Cabilla" w:date="2023-06-12T14:48:00Z"/>
          <w:lang w:val="es-AR"/>
        </w:rPr>
      </w:pPr>
    </w:p>
    <w:bookmarkEnd w:id="82"/>
    <w:p w14:paraId="567F825C" w14:textId="77777777" w:rsidR="009165F4" w:rsidRDefault="0087662C" w:rsidP="005C1E2E">
      <w:pPr>
        <w:rPr>
          <w:lang w:val="es-AR"/>
        </w:rPr>
      </w:pPr>
      <w:r>
        <w:rPr>
          <w:lang w:val="es-AR"/>
        </w:rPr>
        <w:t>Por su</w:t>
      </w:r>
      <w:r w:rsidR="000E7880">
        <w:rPr>
          <w:lang w:val="es-AR"/>
        </w:rPr>
        <w:t xml:space="preserve"> parte, c</w:t>
      </w:r>
      <w:r w:rsidR="00132B72">
        <w:rPr>
          <w:lang w:val="es-AR"/>
        </w:rPr>
        <w:t>omo observa</w:t>
      </w:r>
      <w:r w:rsidR="002D5485">
        <w:rPr>
          <w:lang w:val="es-AR"/>
        </w:rPr>
        <w:t xml:space="preserve"> Gorestein, Silvia (2020) e</w:t>
      </w:r>
      <w:r w:rsidR="00432329">
        <w:rPr>
          <w:lang w:val="es-AR"/>
        </w:rPr>
        <w:t>n</w:t>
      </w:r>
      <w:r w:rsidR="002D5485">
        <w:rPr>
          <w:lang w:val="es-AR"/>
        </w:rPr>
        <w:t xml:space="preserve"> su estudio </w:t>
      </w:r>
      <w:r w:rsidR="002D5485" w:rsidRPr="00540CED">
        <w:rPr>
          <w:i/>
          <w:iCs/>
          <w:lang w:val="es-AR"/>
        </w:rPr>
        <w:t>“Territorios primarizados en la Argentina. Viejas y nuevas fragilidades económicas”</w:t>
      </w:r>
      <w:r w:rsidR="002D5485">
        <w:rPr>
          <w:lang w:val="es-AR"/>
        </w:rPr>
        <w:t>, l</w:t>
      </w:r>
      <w:r w:rsidR="002D5485" w:rsidRPr="00DD4FCE">
        <w:rPr>
          <w:lang w:val="es-AR"/>
        </w:rPr>
        <w:t>a matriz energética argentina presenta una alta dependencia (alrededor del 90%) de combustibles fósiles, recursos naturales energéticos no renovables y cada vez más escasos.</w:t>
      </w:r>
    </w:p>
    <w:p w14:paraId="2F569CB5" w14:textId="10A590C8" w:rsidR="00236C4A" w:rsidRDefault="002D5485" w:rsidP="005C1E2E">
      <w:pPr>
        <w:rPr>
          <w:lang w:val="es-AR"/>
        </w:rPr>
      </w:pPr>
      <w:r w:rsidRPr="00DD4FCE">
        <w:rPr>
          <w:lang w:val="es-AR"/>
        </w:rPr>
        <w:lastRenderedPageBreak/>
        <w:t xml:space="preserve">En la última década, ante el déficit energético y notorio depletamiento de yacimientos hidrocarburíferos convencionales, los gobiernos buscaron poner en valor yacimientos de hidrocarburos no convencionales. </w:t>
      </w:r>
      <w:r>
        <w:rPr>
          <w:lang w:val="es-AR"/>
        </w:rPr>
        <w:t xml:space="preserve">Y finalmente, en los últimos años, se comenzó a hacer foco en los recursos renovables, desde el clamor social por mayor responsabilidad en el uso de los recursos no renovables. </w:t>
      </w:r>
    </w:p>
    <w:p w14:paraId="3008763C" w14:textId="6A95C4BC" w:rsidR="008D70A0" w:rsidRDefault="006B44AE" w:rsidP="005C1E2E">
      <w:pPr>
        <w:rPr>
          <w:lang w:val="es-AR"/>
        </w:rPr>
      </w:pPr>
      <w:r>
        <w:rPr>
          <w:lang w:val="es-AR"/>
        </w:rPr>
        <w:t>Por su parte</w:t>
      </w:r>
      <w:r w:rsidR="00BB462C">
        <w:rPr>
          <w:lang w:val="es-AR"/>
        </w:rPr>
        <w:t>, e</w:t>
      </w:r>
      <w:r w:rsidR="008D70A0" w:rsidRPr="008D70A0">
        <w:rPr>
          <w:lang w:val="es-AR"/>
        </w:rPr>
        <w:t xml:space="preserve">n noviembre de 2016 entró en vigor el Acuerdo de París para evitar un cambio climático irreversible y mantener el calentamiento global por debajo de los 2°C. </w:t>
      </w:r>
      <w:r w:rsidR="00BB462C">
        <w:rPr>
          <w:lang w:val="es-AR"/>
        </w:rPr>
        <w:t>En tanto que, p</w:t>
      </w:r>
      <w:r w:rsidR="008D70A0" w:rsidRPr="008D70A0">
        <w:rPr>
          <w:lang w:val="es-AR"/>
        </w:rPr>
        <w:t>ara lograr resultados tangibles y urgentes, se marcó el 2030 como horizonte, pero los desalentadores números globales de emisiones de C</w:t>
      </w:r>
      <w:r w:rsidR="00BB462C">
        <w:rPr>
          <w:lang w:val="es-AR"/>
        </w:rPr>
        <w:t>O</w:t>
      </w:r>
      <w:r w:rsidR="008D70A0" w:rsidRPr="008D70A0">
        <w:rPr>
          <w:lang w:val="es-AR"/>
        </w:rPr>
        <w:t>2 en los últimos años —</w:t>
      </w:r>
      <w:r w:rsidR="00BB462C">
        <w:rPr>
          <w:lang w:val="es-AR"/>
        </w:rPr>
        <w:t xml:space="preserve"> </w:t>
      </w:r>
      <w:r w:rsidR="008D70A0" w:rsidRPr="008D70A0">
        <w:rPr>
          <w:lang w:val="es-AR"/>
        </w:rPr>
        <w:t>con máximos históricos, según el </w:t>
      </w:r>
      <w:r>
        <w:fldChar w:fldCharType="begin"/>
      </w:r>
      <w:r w:rsidRPr="006B3A6E">
        <w:rPr>
          <w:lang w:val="es-AR"/>
          <w:rPrChange w:id="93" w:author="Griselda C. Cabilla" w:date="2023-06-05T07:53:00Z">
            <w:rPr/>
          </w:rPrChange>
        </w:rPr>
        <w:instrText>HYPERLINK "https://www.globalcarbonproject.org/carbonbudget/20/files/GCP_CarbonBudget_2020.pdf" \t "_blank"</w:instrText>
      </w:r>
      <w:r>
        <w:fldChar w:fldCharType="separate"/>
      </w:r>
      <w:r w:rsidR="008D70A0" w:rsidRPr="008D70A0">
        <w:rPr>
          <w:lang w:val="es-AR"/>
        </w:rPr>
        <w:t>Global Carbon Project</w:t>
      </w:r>
      <w:r>
        <w:rPr>
          <w:lang w:val="es-AR"/>
        </w:rPr>
        <w:fldChar w:fldCharType="end"/>
      </w:r>
      <w:r w:rsidR="00BB462C">
        <w:rPr>
          <w:lang w:val="es-AR"/>
        </w:rPr>
        <w:t xml:space="preserve"> </w:t>
      </w:r>
      <w:r w:rsidR="008D70A0" w:rsidRPr="008D70A0">
        <w:rPr>
          <w:lang w:val="es-AR"/>
        </w:rPr>
        <w:t>— hicieron que en la última Cumbre Anual del Clima de Naciones Unidas en 2019 se reclamara más compromiso y ambición a los países.</w:t>
      </w:r>
      <w:r w:rsidR="00BB462C">
        <w:rPr>
          <w:lang w:val="es-AR"/>
        </w:rPr>
        <w:t xml:space="preserve"> </w:t>
      </w:r>
      <w:r w:rsidR="008D70A0" w:rsidRPr="008D70A0">
        <w:rPr>
          <w:lang w:val="es-AR"/>
        </w:rPr>
        <w:t xml:space="preserve">De ahí que la carrera de las energías verdes se encuentre entre las principales prioridades de los líderes mundiales. Y es que las medallas a los ganadores tienen forma de futuro sostenible y prosperidad económica. </w:t>
      </w:r>
    </w:p>
    <w:p w14:paraId="32AD140C" w14:textId="2805A836" w:rsidR="008D70A0" w:rsidRDefault="008D70A0" w:rsidP="005C1E2E">
      <w:pPr>
        <w:rPr>
          <w:lang w:val="es-AR"/>
        </w:rPr>
      </w:pPr>
      <w:r w:rsidRPr="00F811B7">
        <w:rPr>
          <w:lang w:val="es-AR"/>
        </w:rPr>
        <w:t>A partir del año 2000, el 30% de los residuos sólidos resultan ser envases y embalajes y alcanzaron en 2006 los ocho millones de toneladas y en 2007 aumentaron otro 7% (Mejores prácticas logísticas en latino América, EE.UU., Astral, 2003, pág.1.)</w:t>
      </w:r>
    </w:p>
    <w:p w14:paraId="6C7F3EED" w14:textId="081DE60B" w:rsidR="0087662C" w:rsidRDefault="00823A47" w:rsidP="006B44AE">
      <w:pPr>
        <w:rPr>
          <w:lang w:val="es-AR"/>
        </w:rPr>
      </w:pPr>
      <w:r w:rsidRPr="006B44AE">
        <w:rPr>
          <w:lang w:val="es-AR"/>
        </w:rPr>
        <w:t>En las últimas décadas han surgido importantes iniciativas tendientes a poner énfasis en la consideración de información no financiera, de tipo cualitativa/narrativa, vinculada a temas sociales, medioambientales y otros relacionados con la sostenibilidad. Entre estas iniciativas se destacan: los principios del Pacto Mundial de las Naciones Unidas, los estándares del Global Reporting Initiative (GRI), las normas del Sustainability Accounting Standards Board (SASB)</w:t>
      </w:r>
      <w:r w:rsidR="006B44AE" w:rsidRPr="006B44AE">
        <w:rPr>
          <w:lang w:val="es-AR"/>
        </w:rPr>
        <w:t xml:space="preserve"> y</w:t>
      </w:r>
      <w:r w:rsidRPr="006B44AE">
        <w:rPr>
          <w:lang w:val="es-AR"/>
        </w:rPr>
        <w:t xml:space="preserve"> el marco del Informe Integrado del International Integrated </w:t>
      </w:r>
      <w:r w:rsidRPr="006B44AE">
        <w:rPr>
          <w:lang w:val="es-AR"/>
        </w:rPr>
        <w:lastRenderedPageBreak/>
        <w:t xml:space="preserve">Reporting Council (IIRC). </w:t>
      </w:r>
      <w:r w:rsidR="006B44AE" w:rsidRPr="006B44AE">
        <w:rPr>
          <w:lang w:val="es-AR"/>
        </w:rPr>
        <w:t>En Argentina</w:t>
      </w:r>
      <w:r w:rsidR="006B44AE" w:rsidRPr="00CB4612">
        <w:rPr>
          <w:lang w:val="es-AR"/>
        </w:rPr>
        <w:t>, la Federación Argentina de Consejos Profesionales de Ciencias Económicas (FACPCE) se ha adaptado a esta tendencia a través de la emisión de la RT DTI - FCE 01/2023 10 N° 36 sobre “Balance Social”. Es un instrumento para medir, evaluar e informar en forma clara, precisa, metódica, sistemática y principalmente cuantificada, el resultado de la política económica, social y ambiental de la organización (Capítulo II, RT 36). El Balance Social incluye la Memoria de Sostenibilidad, confeccionada en base a pautas GRI.</w:t>
      </w:r>
    </w:p>
    <w:p w14:paraId="3571BF0A" w14:textId="77777777" w:rsidR="0094605C" w:rsidRDefault="0094605C" w:rsidP="006B44AE">
      <w:pPr>
        <w:rPr>
          <w:lang w:val="es-AR"/>
        </w:rPr>
      </w:pPr>
    </w:p>
    <w:p w14:paraId="57561E3A" w14:textId="1C431795" w:rsidR="009F2C1A" w:rsidRDefault="009F2C1A" w:rsidP="009F2C1A">
      <w:pPr>
        <w:rPr>
          <w:lang w:val="es-AR"/>
        </w:rPr>
      </w:pPr>
      <w:r>
        <w:rPr>
          <w:lang w:val="es-AR"/>
        </w:rPr>
        <w:t xml:space="preserve">Actualmente, buena parte de la sociedad actual ha tomado consciencia del hecho de que </w:t>
      </w:r>
      <w:r w:rsidRPr="00F835C7">
        <w:rPr>
          <w:lang w:val="es-AR"/>
        </w:rPr>
        <w:t xml:space="preserve">el desarrollo de </w:t>
      </w:r>
      <w:r>
        <w:rPr>
          <w:lang w:val="es-AR"/>
        </w:rPr>
        <w:t xml:space="preserve">cualquier actividad </w:t>
      </w:r>
      <w:r w:rsidRPr="00F835C7">
        <w:rPr>
          <w:lang w:val="es-AR"/>
        </w:rPr>
        <w:t>cotidian</w:t>
      </w:r>
      <w:r>
        <w:rPr>
          <w:lang w:val="es-AR"/>
        </w:rPr>
        <w:t>a</w:t>
      </w:r>
      <w:r w:rsidRPr="00F835C7">
        <w:rPr>
          <w:lang w:val="es-AR"/>
        </w:rPr>
        <w:t xml:space="preserve"> </w:t>
      </w:r>
      <w:r>
        <w:rPr>
          <w:lang w:val="es-AR"/>
        </w:rPr>
        <w:t xml:space="preserve">puede estar – y de hecho muchas veces está – </w:t>
      </w:r>
      <w:r w:rsidRPr="00F835C7">
        <w:rPr>
          <w:lang w:val="es-AR"/>
        </w:rPr>
        <w:t xml:space="preserve">asociada </w:t>
      </w:r>
      <w:r>
        <w:rPr>
          <w:lang w:val="es-AR"/>
        </w:rPr>
        <w:t xml:space="preserve">a </w:t>
      </w:r>
      <w:r w:rsidRPr="00F835C7">
        <w:rPr>
          <w:lang w:val="es-AR"/>
        </w:rPr>
        <w:t>impactos ambientales negativos no controlados ni mitigados</w:t>
      </w:r>
      <w:r>
        <w:rPr>
          <w:lang w:val="es-AR"/>
        </w:rPr>
        <w:t xml:space="preserve">. </w:t>
      </w:r>
    </w:p>
    <w:p w14:paraId="4725050B" w14:textId="6F210FD7" w:rsidR="0087662C" w:rsidRDefault="009F2C1A" w:rsidP="005C1E2E">
      <w:pPr>
        <w:rPr>
          <w:lang w:val="es-AR"/>
        </w:rPr>
      </w:pPr>
      <w:r>
        <w:rPr>
          <w:lang w:val="es-AR"/>
        </w:rPr>
        <w:t xml:space="preserve">Por eso, </w:t>
      </w:r>
      <w:r w:rsidR="0087662C">
        <w:rPr>
          <w:lang w:val="es-AR"/>
        </w:rPr>
        <w:t>junto a las cuatro</w:t>
      </w:r>
      <w:r w:rsidR="0087662C" w:rsidRPr="00FA0A22">
        <w:rPr>
          <w:lang w:val="es-AR"/>
        </w:rPr>
        <w:t xml:space="preserve"> prioridades </w:t>
      </w:r>
      <w:r w:rsidR="00F01A9F">
        <w:rPr>
          <w:lang w:val="es-AR"/>
        </w:rPr>
        <w:t>ya mencionadas como</w:t>
      </w:r>
      <w:r w:rsidR="0087662C">
        <w:rPr>
          <w:lang w:val="es-AR"/>
        </w:rPr>
        <w:t xml:space="preserve"> clásicas para lograr la satisfacción de los clientes</w:t>
      </w:r>
      <w:r w:rsidR="0087662C" w:rsidRPr="00FA0A22">
        <w:rPr>
          <w:lang w:val="es-AR"/>
        </w:rPr>
        <w:t xml:space="preserve">, surgen otras </w:t>
      </w:r>
      <w:r w:rsidR="00711300">
        <w:rPr>
          <w:lang w:val="es-AR"/>
        </w:rPr>
        <w:t xml:space="preserve">que se perfilan cada vez con mayor relevancia, </w:t>
      </w:r>
      <w:r w:rsidR="0087662C" w:rsidRPr="00FA0A22">
        <w:rPr>
          <w:lang w:val="es-AR"/>
        </w:rPr>
        <w:t>tales como la preocupación por el medio ambiente</w:t>
      </w:r>
      <w:r w:rsidR="00F01A9F">
        <w:rPr>
          <w:lang w:val="es-AR"/>
        </w:rPr>
        <w:t>, e</w:t>
      </w:r>
      <w:r w:rsidR="0087662C" w:rsidRPr="00FA0A22">
        <w:rPr>
          <w:lang w:val="es-AR"/>
        </w:rPr>
        <w:t>mplear embalajes reciclables, medios de transporte poco contaminantes, etc.</w:t>
      </w:r>
      <w:r w:rsidR="00F01A9F">
        <w:rPr>
          <w:lang w:val="es-AR"/>
        </w:rPr>
        <w:t xml:space="preserve"> Todas éstas</w:t>
      </w:r>
      <w:r w:rsidR="0087662C" w:rsidRPr="00FA0A22">
        <w:rPr>
          <w:lang w:val="es-AR"/>
        </w:rPr>
        <w:t xml:space="preserve"> son actuaciones que las empresas comienzan a llevar a cabo para </w:t>
      </w:r>
      <w:r w:rsidR="0087662C">
        <w:rPr>
          <w:lang w:val="es-AR"/>
        </w:rPr>
        <w:t xml:space="preserve">lograr ser catalogadas como </w:t>
      </w:r>
      <w:r w:rsidR="0087662C" w:rsidRPr="00FA0A22">
        <w:rPr>
          <w:lang w:val="es-AR"/>
        </w:rPr>
        <w:t>“verde</w:t>
      </w:r>
      <w:r w:rsidR="0087662C">
        <w:rPr>
          <w:lang w:val="es-AR"/>
        </w:rPr>
        <w:t>s</w:t>
      </w:r>
      <w:r w:rsidR="0087662C" w:rsidRPr="00FA0A22">
        <w:rPr>
          <w:lang w:val="es-AR"/>
        </w:rPr>
        <w:t>”, o “empresa</w:t>
      </w:r>
      <w:r w:rsidR="0087662C">
        <w:rPr>
          <w:lang w:val="es-AR"/>
        </w:rPr>
        <w:t>s</w:t>
      </w:r>
      <w:r w:rsidR="0087662C" w:rsidRPr="00FA0A22">
        <w:rPr>
          <w:lang w:val="es-AR"/>
        </w:rPr>
        <w:t xml:space="preserve"> respetuosa</w:t>
      </w:r>
      <w:r w:rsidR="0087662C">
        <w:rPr>
          <w:lang w:val="es-AR"/>
        </w:rPr>
        <w:t>s</w:t>
      </w:r>
      <w:r w:rsidR="001A518B">
        <w:rPr>
          <w:lang w:val="es-AR"/>
        </w:rPr>
        <w:t xml:space="preserve"> </w:t>
      </w:r>
      <w:r w:rsidR="0087662C" w:rsidRPr="00FA0A22">
        <w:rPr>
          <w:lang w:val="es-AR"/>
        </w:rPr>
        <w:t>con el medio ambiente”</w:t>
      </w:r>
      <w:r w:rsidR="0087662C">
        <w:rPr>
          <w:lang w:val="es-AR"/>
        </w:rPr>
        <w:t xml:space="preserve"> (</w:t>
      </w:r>
      <w:r w:rsidR="0087662C" w:rsidRPr="001A518B">
        <w:rPr>
          <w:lang w:val="es-AR"/>
        </w:rPr>
        <w:t>López, Rodrigo, Logística Comercial</w:t>
      </w:r>
      <w:r w:rsidR="00F01A9F">
        <w:rPr>
          <w:lang w:val="es-AR"/>
        </w:rPr>
        <w:t xml:space="preserve">, </w:t>
      </w:r>
      <w:r w:rsidR="0087662C" w:rsidRPr="001A518B">
        <w:rPr>
          <w:lang w:val="es-AR"/>
        </w:rPr>
        <w:t>España: Parafino, 2010)</w:t>
      </w:r>
    </w:p>
    <w:p w14:paraId="5ECA164F" w14:textId="77777777" w:rsidR="00A56E5A" w:rsidRDefault="008D70A0" w:rsidP="005C1E2E">
      <w:pPr>
        <w:rPr>
          <w:lang w:val="es-AR"/>
        </w:rPr>
      </w:pPr>
      <w:r>
        <w:rPr>
          <w:lang w:val="es-AR"/>
        </w:rPr>
        <w:t>Por su parte, e</w:t>
      </w:r>
      <w:r w:rsidR="006640EC" w:rsidRPr="006640EC">
        <w:rPr>
          <w:lang w:val="es-AR"/>
        </w:rPr>
        <w:t>n el campo de la logística y particularmente del transporte, el concepto “última milla”</w:t>
      </w:r>
      <w:r w:rsidR="006C0FAC">
        <w:rPr>
          <w:lang w:val="es-AR"/>
        </w:rPr>
        <w:t xml:space="preserve"> o distribución capilar</w:t>
      </w:r>
      <w:r w:rsidR="006640EC" w:rsidRPr="006640EC">
        <w:rPr>
          <w:lang w:val="es-AR"/>
        </w:rPr>
        <w:t xml:space="preserve"> hace referencia al tramo final del proceso de entrega de las mercaderías en el destino indicado por el cliente. </w:t>
      </w:r>
    </w:p>
    <w:p w14:paraId="61A95E88" w14:textId="46B9BE65" w:rsidR="006640EC" w:rsidRPr="006640EC" w:rsidRDefault="00B8651D" w:rsidP="005C1E2E">
      <w:pPr>
        <w:rPr>
          <w:lang w:val="es-AR"/>
        </w:rPr>
      </w:pPr>
      <w:r>
        <w:rPr>
          <w:lang w:val="es-AR"/>
        </w:rPr>
        <w:t>Este r</w:t>
      </w:r>
      <w:r w:rsidR="006640EC" w:rsidRPr="006640EC">
        <w:rPr>
          <w:lang w:val="es-AR"/>
        </w:rPr>
        <w:t>epresenta un paso crucial en la </w:t>
      </w:r>
      <w:r w:rsidR="008D70A0">
        <w:rPr>
          <w:lang w:val="es-AR"/>
        </w:rPr>
        <w:t xml:space="preserve">logística e </w:t>
      </w:r>
      <w:r w:rsidR="006640EC" w:rsidRPr="006640EC">
        <w:rPr>
          <w:lang w:val="es-AR"/>
        </w:rPr>
        <w:t xml:space="preserve">incide enormemente en los costos y </w:t>
      </w:r>
      <w:r w:rsidR="008D70A0">
        <w:rPr>
          <w:lang w:val="es-AR"/>
        </w:rPr>
        <w:t xml:space="preserve">resulta </w:t>
      </w:r>
      <w:r w:rsidR="006640EC" w:rsidRPr="006640EC">
        <w:rPr>
          <w:lang w:val="es-AR"/>
        </w:rPr>
        <w:t>determina</w:t>
      </w:r>
      <w:r w:rsidR="008D70A0">
        <w:rPr>
          <w:lang w:val="es-AR"/>
        </w:rPr>
        <w:t>nte en</w:t>
      </w:r>
      <w:r w:rsidR="006640EC" w:rsidRPr="006640EC">
        <w:rPr>
          <w:lang w:val="es-AR"/>
        </w:rPr>
        <w:t xml:space="preserve"> la satisfacción</w:t>
      </w:r>
      <w:r>
        <w:rPr>
          <w:lang w:val="es-AR"/>
        </w:rPr>
        <w:t xml:space="preserve"> y por ende fidelización</w:t>
      </w:r>
      <w:r w:rsidR="006640EC" w:rsidRPr="006640EC">
        <w:rPr>
          <w:lang w:val="es-AR"/>
        </w:rPr>
        <w:t xml:space="preserve"> del cliente.</w:t>
      </w:r>
    </w:p>
    <w:p w14:paraId="24630C3C" w14:textId="5C765BC0" w:rsidR="00B8651D" w:rsidRDefault="00236C4A" w:rsidP="005C1E2E">
      <w:pPr>
        <w:rPr>
          <w:ins w:id="94" w:author="Griselda C. Cabilla" w:date="2023-06-09T09:14:00Z"/>
          <w:lang w:val="es-AR"/>
        </w:rPr>
      </w:pPr>
      <w:r w:rsidRPr="00236C4A">
        <w:rPr>
          <w:lang w:val="es-AR"/>
        </w:rPr>
        <w:lastRenderedPageBreak/>
        <w:t xml:space="preserve">Mejorar la eficiencia de las operaciones logísticas en los </w:t>
      </w:r>
      <w:r w:rsidRPr="00236C4A">
        <w:rPr>
          <w:i/>
          <w:iCs/>
          <w:lang w:val="es-AR"/>
        </w:rPr>
        <w:t xml:space="preserve">procesos de </w:t>
      </w:r>
      <w:r w:rsidR="0031364C" w:rsidRPr="00236C4A">
        <w:rPr>
          <w:i/>
          <w:iCs/>
          <w:lang w:val="es-AR"/>
        </w:rPr>
        <w:t>última</w:t>
      </w:r>
      <w:r w:rsidRPr="00236C4A">
        <w:rPr>
          <w:i/>
          <w:iCs/>
          <w:lang w:val="es-AR"/>
        </w:rPr>
        <w:t xml:space="preserve"> milla</w:t>
      </w:r>
      <w:r w:rsidRPr="00236C4A">
        <w:rPr>
          <w:lang w:val="es-AR"/>
        </w:rPr>
        <w:t xml:space="preserve"> es particularmente importante para el crecimiento económico.</w:t>
      </w:r>
      <w:r w:rsidR="00F65FE3">
        <w:rPr>
          <w:lang w:val="es-AR"/>
        </w:rPr>
        <w:t xml:space="preserve"> </w:t>
      </w:r>
    </w:p>
    <w:p w14:paraId="43AAC212" w14:textId="041A993D" w:rsidR="00EF7431" w:rsidRDefault="00EF7431" w:rsidP="00EF7431">
      <w:pPr>
        <w:rPr>
          <w:lang w:val="es-AR"/>
        </w:rPr>
      </w:pPr>
      <w:ins w:id="95" w:author="Griselda C. Cabilla" w:date="2023-06-09T09:14:00Z">
        <w:r w:rsidRPr="00EF7431">
          <w:rPr>
            <w:lang w:val="es-AR"/>
            <w:rPrChange w:id="96" w:author="Griselda C. Cabilla" w:date="2023-06-09T09:14:00Z">
              <w:rPr>
                <w:rFonts w:cs="Times New Roman"/>
                <w:sz w:val="20"/>
                <w:szCs w:val="20"/>
                <w:lang w:val="es-AR"/>
              </w:rPr>
            </w:rPrChange>
          </w:rPr>
          <w:t>La preocupación por la mejora de la sostenibilidad tiene cada vez más relevancia en la gestión de la cadena</w:t>
        </w:r>
        <w:r>
          <w:rPr>
            <w:lang w:val="es-AR"/>
          </w:rPr>
          <w:t xml:space="preserve"> </w:t>
        </w:r>
        <w:r w:rsidRPr="00EF7431">
          <w:rPr>
            <w:lang w:val="es-AR"/>
            <w:rPrChange w:id="97" w:author="Griselda C. Cabilla" w:date="2023-06-09T09:14:00Z">
              <w:rPr>
                <w:rFonts w:cs="Times New Roman"/>
                <w:sz w:val="20"/>
                <w:szCs w:val="20"/>
                <w:lang w:val="es-AR"/>
              </w:rPr>
            </w:rPrChange>
          </w:rPr>
          <w:t>de suministro y operaciones internas de las empresas (Carter &amp; Rogers, 2008; Kleindorfer, Singhal,</w:t>
        </w:r>
        <w:r>
          <w:rPr>
            <w:lang w:val="es-AR"/>
          </w:rPr>
          <w:t xml:space="preserve"> </w:t>
        </w:r>
        <w:r w:rsidRPr="00EF7431">
          <w:rPr>
            <w:lang w:val="es-AR"/>
            <w:rPrChange w:id="98" w:author="Griselda C. Cabilla" w:date="2023-06-09T09:14:00Z">
              <w:rPr>
                <w:rFonts w:cs="Times New Roman"/>
                <w:sz w:val="20"/>
                <w:szCs w:val="20"/>
                <w:lang w:val="es-AR"/>
              </w:rPr>
            </w:rPrChange>
          </w:rPr>
          <w:t>&amp; Van Wassenhove, 2005). Frente a enfoques donde se perseguía una maximización del rendimiento</w:t>
        </w:r>
        <w:r>
          <w:rPr>
            <w:lang w:val="es-AR"/>
          </w:rPr>
          <w:t xml:space="preserve"> </w:t>
        </w:r>
        <w:r w:rsidRPr="00EF7431">
          <w:rPr>
            <w:lang w:val="es-AR"/>
            <w:rPrChange w:id="99" w:author="Griselda C. Cabilla" w:date="2023-06-09T09:14:00Z">
              <w:rPr>
                <w:rFonts w:cs="Times New Roman"/>
                <w:sz w:val="20"/>
                <w:szCs w:val="20"/>
                <w:lang w:val="es-AR"/>
              </w:rPr>
            </w:rPrChange>
          </w:rPr>
          <w:t>económico, la gestión sostenible de la cadena de suministro se caracteriza por una integración</w:t>
        </w:r>
        <w:r>
          <w:rPr>
            <w:lang w:val="es-AR"/>
          </w:rPr>
          <w:t xml:space="preserve"> </w:t>
        </w:r>
        <w:r w:rsidRPr="00EF7431">
          <w:rPr>
            <w:lang w:val="es-AR"/>
            <w:rPrChange w:id="100" w:author="Griselda C. Cabilla" w:date="2023-06-09T09:14:00Z">
              <w:rPr>
                <w:rFonts w:cs="Times New Roman"/>
                <w:sz w:val="20"/>
                <w:szCs w:val="20"/>
                <w:lang w:val="es-AR"/>
              </w:rPr>
            </w:rPrChange>
          </w:rPr>
          <w:t>explícita de los objetivos medioambientales, económicos y sociales (Seuring &amp; Müller, 2008). En este contexto,</w:t>
        </w:r>
        <w:r>
          <w:rPr>
            <w:lang w:val="es-AR"/>
          </w:rPr>
          <w:t xml:space="preserve"> </w:t>
        </w:r>
        <w:r w:rsidRPr="00EF7431">
          <w:rPr>
            <w:lang w:val="es-AR"/>
            <w:rPrChange w:id="101" w:author="Griselda C. Cabilla" w:date="2023-06-09T09:14:00Z">
              <w:rPr>
                <w:rFonts w:cs="Times New Roman"/>
                <w:sz w:val="20"/>
                <w:szCs w:val="20"/>
                <w:lang w:val="es-AR"/>
              </w:rPr>
            </w:rPrChange>
          </w:rPr>
          <w:t xml:space="preserve">las empresas ponen un mayor énfasis sobre prácticas relacionadas con la logística inversa. </w:t>
        </w:r>
      </w:ins>
    </w:p>
    <w:p w14:paraId="706F4209" w14:textId="7FED5CFB" w:rsidR="00B8651D" w:rsidRPr="00B8651D" w:rsidRDefault="00B8651D" w:rsidP="005C1E2E">
      <w:pPr>
        <w:rPr>
          <w:lang w:val="es-AR"/>
        </w:rPr>
      </w:pPr>
      <w:r w:rsidRPr="00B8651D">
        <w:rPr>
          <w:lang w:val="es-AR"/>
        </w:rPr>
        <w:t xml:space="preserve">En este sentido, hacer un uso racional de los recursos y servicios que ofrece el medio ambiente, es entender que la sociedad y la economía de todo país requiere de </w:t>
      </w:r>
      <w:r w:rsidR="00027CC7">
        <w:rPr>
          <w:lang w:val="es-AR"/>
        </w:rPr>
        <w:t>la</w:t>
      </w:r>
      <w:r w:rsidRPr="00B8651D">
        <w:rPr>
          <w:lang w:val="es-AR"/>
        </w:rPr>
        <w:t xml:space="preserve"> explotación de recursos naturales de tal forma que garantice la preservación del medio sin afectar sus proyecciones económicas; de esta forma, si logramos tomar conciencia sobre las problemáticas medio ambientales, la sociedad adquirirá interés por el medio ambiente y voluntad para conservarlo así como la capacitad y/o aptitud para resolver problemas medioambientales.</w:t>
      </w:r>
      <w:ins w:id="102" w:author="Cordero, Evangelina Natalia" w:date="2023-06-14T23:19:00Z">
        <w:r w:rsidR="00B24FDC">
          <w:rPr>
            <w:lang w:val="es-AR"/>
          </w:rPr>
          <w:t>1</w:t>
        </w:r>
      </w:ins>
    </w:p>
    <w:p w14:paraId="7745563E" w14:textId="1441A292" w:rsidR="00B8651D" w:rsidRPr="00B8651D" w:rsidRDefault="00B8651D" w:rsidP="005C1E2E">
      <w:pPr>
        <w:rPr>
          <w:lang w:val="es-AR"/>
        </w:rPr>
      </w:pPr>
      <w:r w:rsidRPr="00B8651D">
        <w:rPr>
          <w:lang w:val="es-AR"/>
        </w:rPr>
        <w:t xml:space="preserve">Debido a esto, la relación entre la economía y </w:t>
      </w:r>
      <w:r w:rsidR="00A56E5A" w:rsidRPr="00B8651D">
        <w:rPr>
          <w:lang w:val="es-AR"/>
        </w:rPr>
        <w:t>e</w:t>
      </w:r>
      <w:r w:rsidR="00A56E5A">
        <w:rPr>
          <w:lang w:val="es-AR"/>
        </w:rPr>
        <w:t>l</w:t>
      </w:r>
      <w:r w:rsidR="00A56E5A" w:rsidRPr="00B8651D">
        <w:rPr>
          <w:lang w:val="es-AR"/>
        </w:rPr>
        <w:t xml:space="preserve"> </w:t>
      </w:r>
      <w:r w:rsidRPr="00B8651D">
        <w:rPr>
          <w:lang w:val="es-AR"/>
        </w:rPr>
        <w:t xml:space="preserve">medio ambiente ha sido un punto de gran interés durante las últimas décadas para la construcción de un modelo de desarrollo sostenible, con el fin de generar una mayor concientización ambiental dentro de las organizaciones y contar con una cultura ambiental dentro de las mismas, en donde se establezca y se alinee una relación entre el medio ambiente, el compromiso social y la planificación económica de forma estratégica, muchas empresas, de forma voluntaria han </w:t>
      </w:r>
      <w:r w:rsidRPr="00B8651D">
        <w:rPr>
          <w:lang w:val="es-AR"/>
        </w:rPr>
        <w:lastRenderedPageBreak/>
        <w:t>decido implementar y mantener su sistema de gestión ambiental bajo una norma internacional para la gestión ambiental.</w:t>
      </w:r>
    </w:p>
    <w:p w14:paraId="5B999D12" w14:textId="03E3B575" w:rsidR="00B73C65" w:rsidRDefault="00B73C65" w:rsidP="005C1E2E">
      <w:pPr>
        <w:rPr>
          <w:lang w:val="es-AR"/>
        </w:rPr>
      </w:pPr>
      <w:r>
        <w:rPr>
          <w:lang w:val="es-AR"/>
        </w:rPr>
        <w:t xml:space="preserve">La </w:t>
      </w:r>
      <w:r w:rsidR="001F136A">
        <w:rPr>
          <w:lang w:val="es-AR"/>
        </w:rPr>
        <w:t>ó</w:t>
      </w:r>
      <w:r w:rsidR="00236C4A" w:rsidRPr="00236C4A">
        <w:rPr>
          <w:lang w:val="es-AR"/>
        </w:rPr>
        <w:t xml:space="preserve">ptima selección del tipo de vehículos, factores de carga mejorados, optimización de rutas y mejores accesos a las zonas de carga y descarga pueden ser muy efectivos económicamente, </w:t>
      </w:r>
      <w:r w:rsidR="00F65FE3">
        <w:rPr>
          <w:lang w:val="es-AR"/>
        </w:rPr>
        <w:t>reduciendo</w:t>
      </w:r>
      <w:r w:rsidR="00236C4A" w:rsidRPr="00236C4A">
        <w:rPr>
          <w:lang w:val="es-AR"/>
        </w:rPr>
        <w:t xml:space="preserve"> el costo total de los bienes y servicios.</w:t>
      </w:r>
      <w:r w:rsidR="00236C4A">
        <w:rPr>
          <w:lang w:val="es-AR"/>
        </w:rPr>
        <w:t xml:space="preserve"> </w:t>
      </w:r>
    </w:p>
    <w:p w14:paraId="129058AE" w14:textId="32C2F268" w:rsidR="00027CC7" w:rsidRDefault="00B73C65" w:rsidP="005C1E2E">
      <w:pPr>
        <w:rPr>
          <w:ins w:id="103" w:author="Griselda C. Cabilla" w:date="2023-06-09T07:48:00Z"/>
          <w:lang w:val="es-AR"/>
        </w:rPr>
      </w:pPr>
      <w:r>
        <w:rPr>
          <w:lang w:val="es-AR"/>
        </w:rPr>
        <w:t>En este punto resulta fundamental evaluar</w:t>
      </w:r>
      <w:r w:rsidR="00236C4A">
        <w:rPr>
          <w:lang w:val="es-AR"/>
        </w:rPr>
        <w:t xml:space="preserve"> si es viable </w:t>
      </w:r>
      <w:r w:rsidR="002A5829">
        <w:rPr>
          <w:lang w:val="es-AR"/>
        </w:rPr>
        <w:t xml:space="preserve">no utilizar </w:t>
      </w:r>
      <w:r w:rsidR="00236C4A">
        <w:rPr>
          <w:lang w:val="es-AR"/>
        </w:rPr>
        <w:t>envases o bien reducir la cantidad de éstos al mínimo</w:t>
      </w:r>
      <w:r>
        <w:rPr>
          <w:lang w:val="es-AR"/>
        </w:rPr>
        <w:t xml:space="preserve"> ya que de esta forma se contribuye </w:t>
      </w:r>
      <w:r w:rsidR="00027CC7" w:rsidRPr="00027CC7">
        <w:rPr>
          <w:lang w:val="es-AR"/>
        </w:rPr>
        <w:t xml:space="preserve">a la mejora de la eficiencia de los recursos gracias a un uso más inteligente, eficiente y sostenible de </w:t>
      </w:r>
      <w:r>
        <w:rPr>
          <w:lang w:val="es-AR"/>
        </w:rPr>
        <w:t>los materiales de los cuales están compuestos estos envase</w:t>
      </w:r>
      <w:r w:rsidR="00BC310E">
        <w:rPr>
          <w:lang w:val="es-AR"/>
        </w:rPr>
        <w:t>s ya que a</w:t>
      </w:r>
      <w:r w:rsidR="00027CC7" w:rsidRPr="00027CC7">
        <w:rPr>
          <w:lang w:val="es-AR"/>
        </w:rPr>
        <w:t xml:space="preserve">demás de los ahorros conseguidos durante su vida útil, los envases plásticos siguen siendo muy valiosos cuando se convierten en residuos ya que existen diferentes vías para aprovecharlos al máximo como </w:t>
      </w:r>
      <w:commentRangeStart w:id="104"/>
      <w:r w:rsidR="00027CC7" w:rsidRPr="00027CC7">
        <w:rPr>
          <w:lang w:val="es-AR"/>
        </w:rPr>
        <w:t>recursos</w:t>
      </w:r>
      <w:commentRangeEnd w:id="104"/>
      <w:r w:rsidR="0049770E">
        <w:rPr>
          <w:rStyle w:val="Refdecomentario"/>
        </w:rPr>
        <w:commentReference w:id="104"/>
      </w:r>
      <w:r w:rsidR="00027CC7" w:rsidRPr="00027CC7">
        <w:rPr>
          <w:lang w:val="es-AR"/>
        </w:rPr>
        <w:t>.</w:t>
      </w:r>
    </w:p>
    <w:p w14:paraId="22C04F4E" w14:textId="77777777" w:rsidR="00F0115E" w:rsidRPr="001024A5" w:rsidRDefault="00F0115E" w:rsidP="00F0115E">
      <w:pPr>
        <w:rPr>
          <w:ins w:id="105" w:author="Griselda C. Cabilla" w:date="2023-06-09T07:49:00Z"/>
          <w:szCs w:val="28"/>
          <w:lang w:val="es-AR"/>
        </w:rPr>
      </w:pPr>
      <w:ins w:id="106" w:author="Griselda C. Cabilla" w:date="2023-06-09T07:49:00Z">
        <w:r w:rsidRPr="001024A5">
          <w:rPr>
            <w:szCs w:val="28"/>
            <w:lang w:val="es-AR"/>
          </w:rPr>
          <w:t xml:space="preserve">La logística de envases reutilizables se refiere a la gestión y organización de los </w:t>
        </w:r>
        <w:commentRangeStart w:id="107"/>
        <w:r w:rsidRPr="001024A5">
          <w:rPr>
            <w:szCs w:val="28"/>
            <w:lang w:val="es-AR"/>
          </w:rPr>
          <w:t>envases</w:t>
        </w:r>
      </w:ins>
      <w:commentRangeEnd w:id="107"/>
      <w:r w:rsidR="0049770E">
        <w:rPr>
          <w:rStyle w:val="Refdecomentario"/>
        </w:rPr>
        <w:commentReference w:id="107"/>
      </w:r>
      <w:ins w:id="108" w:author="Griselda C. Cabilla" w:date="2023-06-09T07:49:00Z">
        <w:r w:rsidRPr="001024A5">
          <w:rPr>
            <w:szCs w:val="28"/>
            <w:lang w:val="es-AR"/>
          </w:rPr>
          <w:t xml:space="preserve"> que pueden ser utilizados varias veces en lugar de ser desechados después de un solo uso. Estos envases reutilizables, también conocidos como envases retornables, se utilizan en diversos sectores, como alimentos y bebidas, industria farmacéutica, cosméticos, entre otros</w:t>
        </w:r>
        <w:r>
          <w:rPr>
            <w:szCs w:val="28"/>
            <w:lang w:val="es-AR"/>
          </w:rPr>
          <w:t>, si bien, por alguna razón, su uso no ha sido implementado en la industria del petróleo y gas.</w:t>
        </w:r>
      </w:ins>
    </w:p>
    <w:p w14:paraId="46AF3B27" w14:textId="77777777" w:rsidR="00F0115E" w:rsidRDefault="00F0115E" w:rsidP="00F0115E">
      <w:pPr>
        <w:rPr>
          <w:ins w:id="109" w:author="Griselda C. Cabilla" w:date="2023-06-09T07:49:00Z"/>
          <w:szCs w:val="28"/>
          <w:lang w:val="es-AR"/>
        </w:rPr>
      </w:pPr>
      <w:ins w:id="110" w:author="Griselda C. Cabilla" w:date="2023-06-09T07:49:00Z">
        <w:r w:rsidRPr="001024A5">
          <w:rPr>
            <w:szCs w:val="28"/>
            <w:lang w:val="es-AR"/>
          </w:rPr>
          <w:t>La logística de envases reutilizables implica la planificación, coordinación y control de todas las actividades relacionadas con el ciclo de vida de los envases, desde su fabricación y distribución hasta su recolección, limpieza, inspección y redistribución.</w:t>
        </w:r>
      </w:ins>
    </w:p>
    <w:p w14:paraId="4B7D1C83" w14:textId="77777777" w:rsidR="00F0115E" w:rsidRPr="001024A5" w:rsidRDefault="00F0115E" w:rsidP="00F0115E">
      <w:pPr>
        <w:rPr>
          <w:ins w:id="111" w:author="Griselda C. Cabilla" w:date="2023-06-09T07:49:00Z"/>
          <w:szCs w:val="28"/>
          <w:lang w:val="es-AR"/>
        </w:rPr>
      </w:pPr>
      <w:ins w:id="112" w:author="Griselda C. Cabilla" w:date="2023-06-09T07:49:00Z">
        <w:r w:rsidRPr="001024A5">
          <w:rPr>
            <w:szCs w:val="28"/>
            <w:lang w:val="es-AR"/>
          </w:rPr>
          <w:t>Algunos aspectos clave de la logística de envases reutilizables incluyen:</w:t>
        </w:r>
      </w:ins>
    </w:p>
    <w:p w14:paraId="19BBA329" w14:textId="77777777" w:rsidR="00F0115E" w:rsidRPr="001024A5" w:rsidRDefault="00F0115E" w:rsidP="00F0115E">
      <w:pPr>
        <w:rPr>
          <w:ins w:id="113" w:author="Griselda C. Cabilla" w:date="2023-06-09T07:49:00Z"/>
          <w:szCs w:val="28"/>
          <w:lang w:val="es-AR"/>
        </w:rPr>
      </w:pPr>
      <w:ins w:id="114" w:author="Griselda C. Cabilla" w:date="2023-06-09T07:49:00Z">
        <w:r w:rsidRPr="001024A5">
          <w:rPr>
            <w:szCs w:val="28"/>
            <w:lang w:val="es-AR"/>
          </w:rPr>
          <w:lastRenderedPageBreak/>
          <w:t>Diseño de envases: Los envases reutilizables deben diseñarse teniendo en cuenta su durabilidad, resistencia y capacidad para ser transportados y manipulados de manera eficiente.</w:t>
        </w:r>
        <w:r>
          <w:rPr>
            <w:szCs w:val="28"/>
            <w:lang w:val="es-AR"/>
          </w:rPr>
          <w:t xml:space="preserve"> En el caso que nos ocupa, también características especiales para su utilización con inflamables y en consecuencia, posibles proveedores.</w:t>
        </w:r>
      </w:ins>
    </w:p>
    <w:p w14:paraId="4E6F2001" w14:textId="77777777" w:rsidR="00F0115E" w:rsidRPr="001024A5" w:rsidRDefault="00F0115E" w:rsidP="00F0115E">
      <w:pPr>
        <w:rPr>
          <w:ins w:id="115" w:author="Griselda C. Cabilla" w:date="2023-06-09T07:49:00Z"/>
          <w:szCs w:val="28"/>
          <w:lang w:val="es-AR"/>
        </w:rPr>
      </w:pPr>
      <w:ins w:id="116" w:author="Griselda C. Cabilla" w:date="2023-06-09T07:49:00Z">
        <w:r w:rsidRPr="001024A5">
          <w:rPr>
            <w:szCs w:val="28"/>
            <w:lang w:val="es-AR"/>
          </w:rPr>
          <w:t>Distribución: Los envases reutilizables deben ser distribuidos de manera eficiente desde los centros de producción a los puntos de uso, asegurando un flujo constante de envases adecuados en la cantidad requerida.</w:t>
        </w:r>
      </w:ins>
    </w:p>
    <w:p w14:paraId="182BA47A" w14:textId="77777777" w:rsidR="00F0115E" w:rsidRPr="001024A5" w:rsidRDefault="00F0115E" w:rsidP="00F0115E">
      <w:pPr>
        <w:rPr>
          <w:ins w:id="117" w:author="Griselda C. Cabilla" w:date="2023-06-09T07:49:00Z"/>
          <w:szCs w:val="28"/>
          <w:lang w:val="es-AR"/>
        </w:rPr>
      </w:pPr>
      <w:ins w:id="118" w:author="Griselda C. Cabilla" w:date="2023-06-09T07:49:00Z">
        <w:r w:rsidRPr="001024A5">
          <w:rPr>
            <w:szCs w:val="28"/>
            <w:lang w:val="es-AR"/>
          </w:rPr>
          <w:t>Gestión de la cadena de suministro: La logística de envases reutilizables implica la coordinación entre fabricantes, proveedores, distribuidores y minoristas para garantizar que los envases estén disponibles cuando y donde se necesiten.</w:t>
        </w:r>
      </w:ins>
    </w:p>
    <w:p w14:paraId="5D519530" w14:textId="77777777" w:rsidR="00F0115E" w:rsidRPr="001024A5" w:rsidRDefault="00F0115E" w:rsidP="00F0115E">
      <w:pPr>
        <w:rPr>
          <w:ins w:id="119" w:author="Griselda C. Cabilla" w:date="2023-06-09T07:49:00Z"/>
          <w:szCs w:val="28"/>
          <w:lang w:val="es-AR"/>
        </w:rPr>
      </w:pPr>
      <w:ins w:id="120" w:author="Griselda C. Cabilla" w:date="2023-06-09T07:49:00Z">
        <w:r w:rsidRPr="001024A5">
          <w:rPr>
            <w:szCs w:val="28"/>
            <w:lang w:val="es-AR"/>
          </w:rPr>
          <w:t>Recolección y devolución: Una vez que los envases han sido utilizados, se deben recolectar de manera adecuada y devolver a los centros de procesamiento para su limpieza y acondicionamiento. Esto puede implicar la logística de transporte inverso, es decir, el movimiento de los envases desde los puntos de consumo hasta los puntos de recolección.</w:t>
        </w:r>
      </w:ins>
    </w:p>
    <w:p w14:paraId="1DD54D79" w14:textId="77777777" w:rsidR="00F0115E" w:rsidRPr="001024A5" w:rsidRDefault="00F0115E" w:rsidP="00F0115E">
      <w:pPr>
        <w:rPr>
          <w:ins w:id="121" w:author="Griselda C. Cabilla" w:date="2023-06-09T07:49:00Z"/>
          <w:szCs w:val="28"/>
          <w:lang w:val="es-AR"/>
        </w:rPr>
      </w:pPr>
      <w:ins w:id="122" w:author="Griselda C. Cabilla" w:date="2023-06-09T07:49:00Z">
        <w:r w:rsidRPr="001024A5">
          <w:rPr>
            <w:szCs w:val="28"/>
            <w:lang w:val="es-AR"/>
          </w:rPr>
          <w:t>Limpieza y mantenimiento: Los envases reutilizables deben ser limpiados, inspeccionados y, si es necesario, reparados antes de volver a ser utilizados. Esto requiere la planificación y ejecución de operaciones de limpieza eficientes.</w:t>
        </w:r>
      </w:ins>
    </w:p>
    <w:p w14:paraId="1B09D82D" w14:textId="77777777" w:rsidR="00F0115E" w:rsidRPr="001024A5" w:rsidRDefault="00F0115E" w:rsidP="00F0115E">
      <w:pPr>
        <w:rPr>
          <w:ins w:id="123" w:author="Griselda C. Cabilla" w:date="2023-06-09T07:49:00Z"/>
          <w:szCs w:val="28"/>
          <w:lang w:val="es-AR"/>
        </w:rPr>
      </w:pPr>
      <w:ins w:id="124" w:author="Griselda C. Cabilla" w:date="2023-06-09T07:49:00Z">
        <w:r w:rsidRPr="001024A5">
          <w:rPr>
            <w:szCs w:val="28"/>
            <w:lang w:val="es-AR"/>
          </w:rPr>
          <w:t>Seguimiento y control: Es fundamental llevar un registro y control de los envases reutilizables a lo largo de toda la cadena logística. Esto puede incluir el uso de tecnologías como códigos de barras, etiquetas RFID u otros sistemas de seguimiento para rastrear los envases y controlar su ubicación y estado.</w:t>
        </w:r>
      </w:ins>
    </w:p>
    <w:p w14:paraId="63B6F92F" w14:textId="77777777" w:rsidR="00F0115E" w:rsidRPr="001024A5" w:rsidRDefault="00F0115E" w:rsidP="00F0115E">
      <w:pPr>
        <w:rPr>
          <w:ins w:id="125" w:author="Griselda C. Cabilla" w:date="2023-06-09T07:49:00Z"/>
          <w:szCs w:val="28"/>
          <w:lang w:val="es-AR"/>
        </w:rPr>
      </w:pPr>
      <w:ins w:id="126" w:author="Griselda C. Cabilla" w:date="2023-06-09T07:49:00Z">
        <w:r w:rsidRPr="001024A5">
          <w:rPr>
            <w:szCs w:val="28"/>
            <w:lang w:val="es-AR"/>
          </w:rPr>
          <w:lastRenderedPageBreak/>
          <w:t>La logística de envases reutilizables ofrece beneficios tanto económicos como ambientales. Permite reducir los costos asociados con la producción y adquisición de nuevos envases, así como con la eliminación de los desechos. Además, contribuye a la reducción de residuos y al uso más eficiente de los recursos naturales.</w:t>
        </w:r>
      </w:ins>
    </w:p>
    <w:p w14:paraId="7BDA501A" w14:textId="4316C502" w:rsidR="00F0115E" w:rsidRPr="00027CC7" w:rsidDel="00F0115E" w:rsidRDefault="00F0115E" w:rsidP="005C1E2E">
      <w:pPr>
        <w:rPr>
          <w:del w:id="127" w:author="Griselda C. Cabilla" w:date="2023-06-09T07:49:00Z"/>
          <w:lang w:val="es-AR"/>
        </w:rPr>
      </w:pPr>
    </w:p>
    <w:p w14:paraId="650640F2" w14:textId="7D90765B" w:rsidR="008D20C3" w:rsidRDefault="00F0115E" w:rsidP="005C1E2E">
      <w:pPr>
        <w:rPr>
          <w:lang w:val="es-AR"/>
        </w:rPr>
      </w:pPr>
      <w:ins w:id="128" w:author="Griselda C. Cabilla" w:date="2023-06-09T07:49:00Z">
        <w:r>
          <w:rPr>
            <w:lang w:val="es-AR"/>
          </w:rPr>
          <w:t>Por su parte, l</w:t>
        </w:r>
      </w:ins>
      <w:del w:id="129" w:author="Griselda C. Cabilla" w:date="2023-06-09T07:49:00Z">
        <w:r w:rsidR="00027CC7" w:rsidRPr="00027CC7" w:rsidDel="00F0115E">
          <w:rPr>
            <w:lang w:val="es-AR"/>
          </w:rPr>
          <w:delText>L</w:delText>
        </w:r>
      </w:del>
      <w:r w:rsidR="00027CC7" w:rsidRPr="00027CC7">
        <w:rPr>
          <w:lang w:val="es-AR"/>
        </w:rPr>
        <w:t xml:space="preserve">a cantidad de plásticos reciclada ha aumentado en las últimas décadas debido a la mejora de los sistemas de recogida, identificación más eficiente y tecnología de clasificación, así como un aumento en la concienciación de los ciudadanos para su correcta separación en origen. </w:t>
      </w:r>
    </w:p>
    <w:p w14:paraId="1824D990" w14:textId="3B28E134" w:rsidR="008D20C3" w:rsidRDefault="008D20C3" w:rsidP="005C1E2E">
      <w:pPr>
        <w:rPr>
          <w:lang w:val="es-AR"/>
        </w:rPr>
      </w:pPr>
      <w:r>
        <w:rPr>
          <w:lang w:val="es-AR"/>
        </w:rPr>
        <w:t>Estudios</w:t>
      </w:r>
      <w:r w:rsidR="00027CC7" w:rsidRPr="00027CC7">
        <w:rPr>
          <w:lang w:val="es-AR"/>
        </w:rPr>
        <w:t xml:space="preserve"> reciente</w:t>
      </w:r>
      <w:r>
        <w:rPr>
          <w:lang w:val="es-AR"/>
        </w:rPr>
        <w:t>s</w:t>
      </w:r>
      <w:r w:rsidR="00027CC7" w:rsidRPr="00027CC7">
        <w:rPr>
          <w:lang w:val="es-AR"/>
        </w:rPr>
        <w:t xml:space="preserve"> demuestra</w:t>
      </w:r>
      <w:r>
        <w:rPr>
          <w:lang w:val="es-AR"/>
        </w:rPr>
        <w:t>n</w:t>
      </w:r>
      <w:r w:rsidR="00027CC7" w:rsidRPr="00027CC7">
        <w:rPr>
          <w:lang w:val="es-AR"/>
        </w:rPr>
        <w:t xml:space="preserve"> que para los envases de plástico en general, la tasa de reciclaje óptima actualmente se encuentra entre 35% y 50%</w:t>
      </w:r>
      <w:r w:rsidR="00945657">
        <w:rPr>
          <w:lang w:val="es-AR"/>
        </w:rPr>
        <w:t xml:space="preserve"> (</w:t>
      </w:r>
      <w:r w:rsidR="007766A5" w:rsidRPr="007766A5">
        <w:rPr>
          <w:lang w:val="es-AR"/>
        </w:rPr>
        <w:t>Meunier Lainez</w:t>
      </w:r>
      <w:r w:rsidR="00945657">
        <w:rPr>
          <w:lang w:val="es-AR"/>
        </w:rPr>
        <w:t xml:space="preserve"> y Mo</w:t>
      </w:r>
      <w:r w:rsidR="007766A5" w:rsidRPr="007766A5">
        <w:rPr>
          <w:lang w:val="es-AR"/>
        </w:rPr>
        <w:t>ra Barrantes, 2016</w:t>
      </w:r>
      <w:r w:rsidR="00945657">
        <w:rPr>
          <w:lang w:val="es-AR"/>
        </w:rPr>
        <w:t xml:space="preserve">), </w:t>
      </w:r>
      <w:r w:rsidR="00027CC7" w:rsidRPr="00027CC7">
        <w:rPr>
          <w:lang w:val="es-AR"/>
        </w:rPr>
        <w:t>dependiendo</w:t>
      </w:r>
      <w:r>
        <w:rPr>
          <w:lang w:val="es-AR"/>
        </w:rPr>
        <w:t xml:space="preserve"> de una variedad de situaciones que, en nuestro caso, incluye </w:t>
      </w:r>
      <w:r w:rsidR="00CD2C96">
        <w:rPr>
          <w:lang w:val="es-AR"/>
        </w:rPr>
        <w:t>el uso que se les dio y el material que contuvieron</w:t>
      </w:r>
      <w:r>
        <w:rPr>
          <w:lang w:val="es-AR"/>
        </w:rPr>
        <w:t xml:space="preserve"> durante su vida útil</w:t>
      </w:r>
      <w:r w:rsidR="00027CC7" w:rsidRPr="00027CC7">
        <w:rPr>
          <w:lang w:val="es-AR"/>
        </w:rPr>
        <w:t xml:space="preserve">. </w:t>
      </w:r>
    </w:p>
    <w:p w14:paraId="2821400D" w14:textId="21CC1711" w:rsidR="00B34FB4" w:rsidRDefault="00547AEB" w:rsidP="005C1E2E">
      <w:pPr>
        <w:rPr>
          <w:ins w:id="130" w:author="Griselda C. Cabilla" w:date="2023-06-09T07:51:00Z"/>
          <w:lang w:val="es-AR"/>
        </w:rPr>
      </w:pPr>
      <w:bookmarkStart w:id="131" w:name="_Hlk95646999"/>
      <w:r>
        <w:rPr>
          <w:lang w:val="es-AR"/>
        </w:rPr>
        <w:t>Se plantea que p</w:t>
      </w:r>
      <w:r w:rsidR="008D20C3">
        <w:rPr>
          <w:lang w:val="es-AR"/>
        </w:rPr>
        <w:t>ara aquellos</w:t>
      </w:r>
      <w:r w:rsidR="00027CC7" w:rsidRPr="00027CC7">
        <w:rPr>
          <w:lang w:val="es-AR"/>
        </w:rPr>
        <w:t xml:space="preserve"> residuos plásticos que no se pued</w:t>
      </w:r>
      <w:r w:rsidR="008D20C3">
        <w:rPr>
          <w:lang w:val="es-AR"/>
        </w:rPr>
        <w:t>an</w:t>
      </w:r>
      <w:r w:rsidR="00027CC7" w:rsidRPr="00027CC7">
        <w:rPr>
          <w:lang w:val="es-AR"/>
        </w:rPr>
        <w:t xml:space="preserve"> reciclar de forma sostenible</w:t>
      </w:r>
      <w:r w:rsidR="008D20C3">
        <w:rPr>
          <w:lang w:val="es-AR"/>
        </w:rPr>
        <w:t>, se investigará la posib</w:t>
      </w:r>
      <w:r w:rsidR="00F26CDA">
        <w:rPr>
          <w:lang w:val="es-AR"/>
        </w:rPr>
        <w:t>i</w:t>
      </w:r>
      <w:r w:rsidR="008D20C3">
        <w:rPr>
          <w:lang w:val="es-AR"/>
        </w:rPr>
        <w:t>lidad de que sean aprovechado</w:t>
      </w:r>
      <w:r w:rsidR="00027CC7" w:rsidRPr="00027CC7">
        <w:rPr>
          <w:lang w:val="es-AR"/>
        </w:rPr>
        <w:t xml:space="preserve"> como fuente alternativa de energía</w:t>
      </w:r>
      <w:r w:rsidR="00B34FB4">
        <w:rPr>
          <w:lang w:val="es-AR"/>
        </w:rPr>
        <w:t xml:space="preserve">, para no ser </w:t>
      </w:r>
      <w:r w:rsidR="00027CC7" w:rsidRPr="00027CC7">
        <w:rPr>
          <w:lang w:val="es-AR"/>
        </w:rPr>
        <w:t>desperdiciados en vertederos</w:t>
      </w:r>
      <w:r w:rsidR="009D5AD0">
        <w:rPr>
          <w:lang w:val="es-AR"/>
        </w:rPr>
        <w:t xml:space="preserve">, ya que toda </w:t>
      </w:r>
      <w:r w:rsidR="009D5AD0" w:rsidRPr="009D5AD0">
        <w:rPr>
          <w:lang w:val="es-AR"/>
        </w:rPr>
        <w:t xml:space="preserve">América Latina éste enfrenta </w:t>
      </w:r>
      <w:r w:rsidR="009D5AD0">
        <w:rPr>
          <w:lang w:val="es-AR"/>
        </w:rPr>
        <w:t xml:space="preserve">el </w:t>
      </w:r>
      <w:r w:rsidR="009D5AD0" w:rsidRPr="009D5AD0">
        <w:rPr>
          <w:lang w:val="es-AR"/>
        </w:rPr>
        <w:t xml:space="preserve">obstáculo </w:t>
      </w:r>
      <w:r w:rsidR="009D5AD0">
        <w:rPr>
          <w:lang w:val="es-AR"/>
        </w:rPr>
        <w:t>de</w:t>
      </w:r>
      <w:r w:rsidR="009D5AD0" w:rsidRPr="009D5AD0">
        <w:rPr>
          <w:lang w:val="es-AR"/>
        </w:rPr>
        <w:t xml:space="preserve"> la percepción de</w:t>
      </w:r>
      <w:r w:rsidR="009D5AD0">
        <w:rPr>
          <w:lang w:val="es-AR"/>
        </w:rPr>
        <w:t xml:space="preserve"> este</w:t>
      </w:r>
      <w:r w:rsidR="009D5AD0" w:rsidRPr="009D5AD0">
        <w:rPr>
          <w:lang w:val="es-AR"/>
        </w:rPr>
        <w:t xml:space="preserve"> material como algo no valioso, la dificultad en su acopio, las fluctuaciones en los precios de los materiales y la carencia de estímulos legales o fiscales (Karak et al. 2012)</w:t>
      </w:r>
      <w:r w:rsidR="009D5AD0">
        <w:rPr>
          <w:lang w:val="es-AR"/>
        </w:rPr>
        <w:t>.</w:t>
      </w:r>
    </w:p>
    <w:p w14:paraId="715EE6CD" w14:textId="6ECFCD66" w:rsidR="00F0115E" w:rsidRDefault="00F0115E" w:rsidP="00F0115E">
      <w:pPr>
        <w:rPr>
          <w:ins w:id="132" w:author="Griselda C. Cabilla" w:date="2023-06-09T07:51:00Z"/>
          <w:szCs w:val="28"/>
          <w:lang w:val="es-AR"/>
        </w:rPr>
      </w:pPr>
      <w:ins w:id="133" w:author="Griselda C. Cabilla" w:date="2023-06-09T07:51:00Z">
        <w:r>
          <w:rPr>
            <w:szCs w:val="28"/>
            <w:lang w:val="es-AR"/>
          </w:rPr>
          <w:t xml:space="preserve">Pese a esta carencia en materia regulatoria, claramente, la mayor atención corporativa a la Responsabilidad Social </w:t>
        </w:r>
      </w:ins>
      <w:ins w:id="134" w:author="Griselda C. Cabilla" w:date="2023-06-09T07:52:00Z">
        <w:r>
          <w:rPr>
            <w:szCs w:val="28"/>
            <w:lang w:val="es-AR"/>
          </w:rPr>
          <w:t>Empresaria</w:t>
        </w:r>
      </w:ins>
      <w:ins w:id="135" w:author="Griselda C. Cabilla" w:date="2023-06-09T07:51:00Z">
        <w:r>
          <w:rPr>
            <w:szCs w:val="28"/>
            <w:lang w:val="es-AR"/>
          </w:rPr>
          <w:t xml:space="preserve"> (RSE</w:t>
        </w:r>
      </w:ins>
      <w:ins w:id="136" w:author="Griselda C. Cabilla" w:date="2023-06-09T07:52:00Z">
        <w:r>
          <w:rPr>
            <w:szCs w:val="28"/>
            <w:lang w:val="es-AR"/>
          </w:rPr>
          <w:t xml:space="preserve"> o RSC</w:t>
        </w:r>
      </w:ins>
      <w:ins w:id="137" w:author="Griselda C. Cabilla" w:date="2023-06-09T07:51:00Z">
        <w:r>
          <w:rPr>
            <w:szCs w:val="28"/>
            <w:lang w:val="es-AR"/>
          </w:rPr>
          <w:t xml:space="preserve">) no ha sido totalmente voluntaria. </w:t>
        </w:r>
        <w:r>
          <w:rPr>
            <w:szCs w:val="28"/>
            <w:lang w:val="es-AR"/>
          </w:rPr>
          <w:lastRenderedPageBreak/>
          <w:t>Muchas se dieron por enteradas recién después de ser tomadas por sorpresa ante la respuesta de la sociedad antes temas que antes no habían sido considerados.</w:t>
        </w:r>
      </w:ins>
    </w:p>
    <w:p w14:paraId="65F9B6C7" w14:textId="3A23E7C2" w:rsidR="00FE1F8A" w:rsidRDefault="00FE1F8A" w:rsidP="00FE1F8A">
      <w:pPr>
        <w:rPr>
          <w:ins w:id="138" w:author="Griselda C. Cabilla" w:date="2023-06-09T10:44:00Z"/>
          <w:lang w:val="es-AR"/>
        </w:rPr>
      </w:pPr>
      <w:ins w:id="139" w:author="Griselda C. Cabilla" w:date="2023-06-09T10:44:00Z">
        <w:r w:rsidRPr="00FE1F8A">
          <w:rPr>
            <w:lang w:val="es-AR"/>
            <w:rPrChange w:id="140" w:author="Griselda C. Cabilla" w:date="2023-06-09T10:44:00Z">
              <w:rPr>
                <w:rFonts w:ascii="Roboto-Light" w:hAnsi="Roboto-Light" w:cs="Roboto-Light"/>
                <w:color w:val="3B3836"/>
                <w:sz w:val="19"/>
                <w:szCs w:val="19"/>
                <w:lang w:val="es-AR"/>
              </w:rPr>
            </w:rPrChange>
          </w:rPr>
          <w:t>Las empresas se han venido enfrentando a crecientes exigencias de compromiso social, por</w:t>
        </w:r>
        <w:r>
          <w:rPr>
            <w:lang w:val="es-AR"/>
          </w:rPr>
          <w:t xml:space="preserve"> </w:t>
        </w:r>
        <w:r w:rsidRPr="00FE1F8A">
          <w:rPr>
            <w:lang w:val="es-AR"/>
            <w:rPrChange w:id="141" w:author="Griselda C. Cabilla" w:date="2023-06-09T10:44:00Z">
              <w:rPr>
                <w:rFonts w:ascii="Roboto-Light" w:hAnsi="Roboto-Light" w:cs="Roboto-Light"/>
                <w:color w:val="3B3836"/>
                <w:sz w:val="19"/>
                <w:szCs w:val="19"/>
                <w:lang w:val="es-AR"/>
              </w:rPr>
            </w:rPrChange>
          </w:rPr>
          <w:t>parte de diferentes grupos de interés (</w:t>
        </w:r>
        <w:r w:rsidRPr="00FE1F8A">
          <w:rPr>
            <w:lang w:val="es-AR"/>
            <w:rPrChange w:id="142" w:author="Griselda C. Cabilla" w:date="2023-06-09T10:44:00Z">
              <w:rPr>
                <w:rFonts w:ascii="Roboto-Italic" w:hAnsi="Roboto-Italic" w:cs="Roboto-Italic"/>
                <w:i/>
                <w:iCs/>
                <w:color w:val="3B3836"/>
                <w:sz w:val="19"/>
                <w:szCs w:val="19"/>
                <w:lang w:val="es-AR"/>
              </w:rPr>
            </w:rPrChange>
          </w:rPr>
          <w:t>stakeholders</w:t>
        </w:r>
        <w:r w:rsidRPr="00FE1F8A">
          <w:rPr>
            <w:lang w:val="es-AR"/>
            <w:rPrChange w:id="143" w:author="Griselda C. Cabilla" w:date="2023-06-09T10:44:00Z">
              <w:rPr>
                <w:rFonts w:ascii="Roboto-Light" w:hAnsi="Roboto-Light" w:cs="Roboto-Light"/>
                <w:color w:val="3B3836"/>
                <w:sz w:val="19"/>
                <w:szCs w:val="19"/>
                <w:lang w:val="es-AR"/>
              </w:rPr>
            </w:rPrChange>
          </w:rPr>
          <w:t>), por lo que la implicación con dichos grupos</w:t>
        </w:r>
        <w:r>
          <w:rPr>
            <w:lang w:val="es-AR"/>
          </w:rPr>
          <w:t xml:space="preserve"> </w:t>
        </w:r>
        <w:r w:rsidRPr="00FE1F8A">
          <w:rPr>
            <w:lang w:val="es-AR"/>
            <w:rPrChange w:id="144" w:author="Griselda C. Cabilla" w:date="2023-06-09T10:44:00Z">
              <w:rPr>
                <w:rFonts w:ascii="Roboto-Light" w:hAnsi="Roboto-Light" w:cs="Roboto-Light"/>
                <w:color w:val="3B3836"/>
                <w:sz w:val="19"/>
                <w:szCs w:val="19"/>
                <w:lang w:val="es-AR"/>
              </w:rPr>
            </w:rPrChange>
          </w:rPr>
          <w:t>se ha convertido en un proceso critico que minimiza los inconvenientes y enfatiza las ventajas</w:t>
        </w:r>
        <w:r>
          <w:rPr>
            <w:lang w:val="es-AR"/>
          </w:rPr>
          <w:t xml:space="preserve"> </w:t>
        </w:r>
        <w:r w:rsidRPr="00FE1F8A">
          <w:rPr>
            <w:lang w:val="es-AR"/>
            <w:rPrChange w:id="145" w:author="Griselda C. Cabilla" w:date="2023-06-09T10:44:00Z">
              <w:rPr>
                <w:rFonts w:ascii="Roboto-Light" w:hAnsi="Roboto-Light" w:cs="Roboto-Light"/>
                <w:color w:val="3B3836"/>
                <w:sz w:val="19"/>
                <w:szCs w:val="19"/>
                <w:lang w:val="es-AR"/>
              </w:rPr>
            </w:rPrChange>
          </w:rPr>
          <w:t>de la perspectiva estratégica de la Responsabilidad Social (Plaza Úbeda, De Burgos Jiménez, &amp;</w:t>
        </w:r>
        <w:r>
          <w:rPr>
            <w:lang w:val="es-AR"/>
          </w:rPr>
          <w:t xml:space="preserve"> </w:t>
        </w:r>
        <w:r w:rsidRPr="00FE1F8A">
          <w:rPr>
            <w:lang w:val="es-AR"/>
            <w:rPrChange w:id="146" w:author="Griselda C. Cabilla" w:date="2023-06-09T10:44:00Z">
              <w:rPr>
                <w:rFonts w:ascii="Roboto-Light" w:hAnsi="Roboto-Light" w:cs="Roboto-Light"/>
                <w:color w:val="3B3836"/>
                <w:sz w:val="19"/>
                <w:szCs w:val="19"/>
                <w:lang w:val="es-AR"/>
              </w:rPr>
            </w:rPrChange>
          </w:rPr>
          <w:t>Belmonte Ureña, 2011).</w:t>
        </w:r>
      </w:ins>
    </w:p>
    <w:p w14:paraId="0E7ED37F" w14:textId="7B6DF4E3" w:rsidR="00FE1F8A" w:rsidRDefault="003459F2" w:rsidP="003459F2">
      <w:pPr>
        <w:rPr>
          <w:ins w:id="147" w:author="Griselda C. Cabilla" w:date="2023-06-09T10:46:00Z"/>
          <w:lang w:val="es-AR"/>
        </w:rPr>
      </w:pPr>
      <w:ins w:id="148" w:author="Griselda C. Cabilla" w:date="2023-06-09T10:45:00Z">
        <w:r w:rsidRPr="003459F2">
          <w:rPr>
            <w:lang w:val="es-AR"/>
            <w:rPrChange w:id="149" w:author="Griselda C. Cabilla" w:date="2023-06-09T10:45:00Z">
              <w:rPr>
                <w:rFonts w:ascii="Roboto-Light" w:hAnsi="Roboto-Light" w:cs="Roboto-Light"/>
                <w:color w:val="3B3836"/>
                <w:sz w:val="19"/>
                <w:szCs w:val="19"/>
                <w:lang w:val="es-AR"/>
              </w:rPr>
            </w:rPrChange>
          </w:rPr>
          <w:t>La relación entre la RSC y el desempeño económico de las empresas ha sido ampliamente</w:t>
        </w:r>
        <w:r>
          <w:rPr>
            <w:lang w:val="es-AR"/>
          </w:rPr>
          <w:t xml:space="preserve"> </w:t>
        </w:r>
        <w:r w:rsidRPr="003459F2">
          <w:rPr>
            <w:lang w:val="es-AR"/>
            <w:rPrChange w:id="150" w:author="Griselda C. Cabilla" w:date="2023-06-09T10:45:00Z">
              <w:rPr>
                <w:rFonts w:ascii="Roboto-Light" w:hAnsi="Roboto-Light" w:cs="Roboto-Light"/>
                <w:color w:val="3B3836"/>
                <w:sz w:val="19"/>
                <w:szCs w:val="19"/>
                <w:lang w:val="es-AR"/>
              </w:rPr>
            </w:rPrChange>
          </w:rPr>
          <w:t>estudiado ofreciendo resultados contrapuestos (Marín, Rubio, &amp; De Maya, 2012), pues algunos</w:t>
        </w:r>
        <w:r>
          <w:rPr>
            <w:lang w:val="es-AR"/>
          </w:rPr>
          <w:t xml:space="preserve"> </w:t>
        </w:r>
        <w:r w:rsidRPr="003459F2">
          <w:rPr>
            <w:lang w:val="es-AR"/>
            <w:rPrChange w:id="151" w:author="Griselda C. Cabilla" w:date="2023-06-09T10:45:00Z">
              <w:rPr>
                <w:rFonts w:ascii="Roboto-Light" w:hAnsi="Roboto-Light" w:cs="Roboto-Light"/>
                <w:color w:val="3B3836"/>
                <w:sz w:val="19"/>
                <w:szCs w:val="19"/>
                <w:lang w:val="es-AR"/>
              </w:rPr>
            </w:rPrChange>
          </w:rPr>
          <w:t>estudios muestran una relación positiva (Chang, 2009) mientras que otros la muestran negativa</w:t>
        </w:r>
      </w:ins>
      <w:ins w:id="152" w:author="Griselda C. Cabilla" w:date="2023-06-09T10:46:00Z">
        <w:r>
          <w:rPr>
            <w:lang w:val="es-AR"/>
          </w:rPr>
          <w:t xml:space="preserve"> </w:t>
        </w:r>
      </w:ins>
      <w:ins w:id="153" w:author="Griselda C. Cabilla" w:date="2023-06-09T10:45:00Z">
        <w:r w:rsidRPr="003459F2">
          <w:rPr>
            <w:lang w:val="es-AR"/>
            <w:rPrChange w:id="154" w:author="Griselda C. Cabilla" w:date="2023-06-09T10:45:00Z">
              <w:rPr>
                <w:rFonts w:ascii="Roboto-Light" w:hAnsi="Roboto-Light" w:cs="Roboto-Light"/>
                <w:color w:val="3B3836"/>
                <w:sz w:val="19"/>
                <w:szCs w:val="19"/>
                <w:lang w:val="es-AR"/>
              </w:rPr>
            </w:rPrChange>
          </w:rPr>
          <w:t>(Muñoz, Pablo, &amp; Peña, 2015).</w:t>
        </w:r>
      </w:ins>
    </w:p>
    <w:p w14:paraId="29853E8D" w14:textId="386BE522" w:rsidR="003459F2" w:rsidRPr="003459F2" w:rsidRDefault="003459F2">
      <w:pPr>
        <w:rPr>
          <w:ins w:id="155" w:author="Griselda C. Cabilla" w:date="2023-06-09T10:46:00Z"/>
          <w:lang w:val="es-AR"/>
          <w:rPrChange w:id="156" w:author="Griselda C. Cabilla" w:date="2023-06-09T10:50:00Z">
            <w:rPr>
              <w:ins w:id="157" w:author="Griselda C. Cabilla" w:date="2023-06-09T10:46:00Z"/>
              <w:rFonts w:ascii="Roboto-Light" w:hAnsi="Roboto-Light" w:cs="Roboto-Light"/>
              <w:color w:val="3B3836"/>
              <w:sz w:val="19"/>
              <w:szCs w:val="19"/>
              <w:lang w:val="es-AR"/>
            </w:rPr>
          </w:rPrChange>
        </w:rPr>
        <w:pPrChange w:id="158" w:author="Griselda C. Cabilla" w:date="2023-06-09T10:50:00Z">
          <w:pPr>
            <w:autoSpaceDE w:val="0"/>
            <w:autoSpaceDN w:val="0"/>
            <w:adjustRightInd w:val="0"/>
            <w:spacing w:before="0" w:after="0" w:line="240" w:lineRule="auto"/>
            <w:ind w:firstLine="0"/>
          </w:pPr>
        </w:pPrChange>
      </w:pPr>
      <w:ins w:id="159" w:author="Griselda C. Cabilla" w:date="2023-06-09T10:46:00Z">
        <w:r w:rsidRPr="003459F2">
          <w:rPr>
            <w:lang w:val="es-AR"/>
            <w:rPrChange w:id="160" w:author="Griselda C. Cabilla" w:date="2023-06-09T10:50:00Z">
              <w:rPr>
                <w:rFonts w:ascii="Roboto-Light" w:hAnsi="Roboto-Light" w:cs="Roboto-Light"/>
                <w:color w:val="3B3836"/>
                <w:sz w:val="19"/>
                <w:szCs w:val="19"/>
                <w:lang w:val="es-AR"/>
              </w:rPr>
            </w:rPrChange>
          </w:rPr>
          <w:t>En las últimas dos décadas, el debate sobre el potencial estratégico de</w:t>
        </w:r>
      </w:ins>
      <w:ins w:id="161" w:author="Griselda C. Cabilla" w:date="2023-06-09T10:50:00Z">
        <w:r>
          <w:rPr>
            <w:lang w:val="es-AR"/>
          </w:rPr>
          <w:t xml:space="preserve"> </w:t>
        </w:r>
      </w:ins>
      <w:ins w:id="162" w:author="Griselda C. Cabilla" w:date="2023-06-09T10:46:00Z">
        <w:r w:rsidRPr="003459F2">
          <w:rPr>
            <w:lang w:val="es-AR"/>
            <w:rPrChange w:id="163" w:author="Griselda C. Cabilla" w:date="2023-06-09T10:50:00Z">
              <w:rPr>
                <w:rFonts w:ascii="Roboto-Light" w:hAnsi="Roboto-Light" w:cs="Roboto-Light"/>
                <w:color w:val="3B3836"/>
                <w:sz w:val="19"/>
                <w:szCs w:val="19"/>
                <w:lang w:val="es-AR"/>
              </w:rPr>
            </w:rPrChange>
          </w:rPr>
          <w:t>la RSC y la existencia de una posible relación entre RSC y competitividad se ha convertido cada</w:t>
        </w:r>
      </w:ins>
      <w:ins w:id="164" w:author="Griselda C. Cabilla" w:date="2023-06-09T11:10:00Z">
        <w:r w:rsidR="008F6D10">
          <w:rPr>
            <w:lang w:val="es-AR"/>
          </w:rPr>
          <w:t xml:space="preserve"> </w:t>
        </w:r>
      </w:ins>
      <w:ins w:id="165" w:author="Griselda C. Cabilla" w:date="2023-06-09T10:46:00Z">
        <w:r w:rsidRPr="003459F2">
          <w:rPr>
            <w:lang w:val="es-AR"/>
            <w:rPrChange w:id="166" w:author="Griselda C. Cabilla" w:date="2023-06-09T10:50:00Z">
              <w:rPr>
                <w:rFonts w:ascii="Roboto-Light" w:hAnsi="Roboto-Light" w:cs="Roboto-Light"/>
                <w:color w:val="3B3836"/>
                <w:sz w:val="19"/>
                <w:szCs w:val="19"/>
                <w:lang w:val="es-AR"/>
              </w:rPr>
            </w:rPrChange>
          </w:rPr>
          <w:t>vez más relevante (Battaglia, Testa, Bianchi, Iraldo, &amp; Frey, 2014) y se ha escrito mucho sobre</w:t>
        </w:r>
      </w:ins>
      <w:ins w:id="167" w:author="Griselda C. Cabilla" w:date="2023-06-09T11:22:00Z">
        <w:r w:rsidR="000B7FF1">
          <w:rPr>
            <w:lang w:val="es-AR"/>
          </w:rPr>
          <w:t xml:space="preserve"> </w:t>
        </w:r>
      </w:ins>
      <w:ins w:id="168" w:author="Griselda C. Cabilla" w:date="2023-06-09T10:46:00Z">
        <w:r w:rsidRPr="003459F2">
          <w:rPr>
            <w:lang w:val="es-AR"/>
            <w:rPrChange w:id="169" w:author="Griselda C. Cabilla" w:date="2023-06-09T10:50:00Z">
              <w:rPr>
                <w:rFonts w:ascii="Roboto-Light" w:hAnsi="Roboto-Light" w:cs="Roboto-Light"/>
                <w:color w:val="3B3836"/>
                <w:sz w:val="19"/>
                <w:szCs w:val="19"/>
                <w:lang w:val="es-AR"/>
              </w:rPr>
            </w:rPrChange>
          </w:rPr>
          <w:t>cómo una adopción estratégica de la RSC podría conducir a recompensas financieras a largo</w:t>
        </w:r>
      </w:ins>
      <w:ins w:id="170" w:author="Griselda C. Cabilla" w:date="2023-06-09T11:22:00Z">
        <w:r w:rsidR="000B7FF1">
          <w:rPr>
            <w:lang w:val="es-AR"/>
          </w:rPr>
          <w:t xml:space="preserve"> </w:t>
        </w:r>
      </w:ins>
      <w:ins w:id="171" w:author="Griselda C. Cabilla" w:date="2023-06-09T10:46:00Z">
        <w:r w:rsidRPr="003459F2">
          <w:rPr>
            <w:lang w:val="es-AR"/>
            <w:rPrChange w:id="172" w:author="Griselda C. Cabilla" w:date="2023-06-09T10:50:00Z">
              <w:rPr>
                <w:rFonts w:ascii="Roboto-Light" w:hAnsi="Roboto-Light" w:cs="Roboto-Light"/>
                <w:color w:val="3B3836"/>
                <w:sz w:val="19"/>
                <w:szCs w:val="19"/>
                <w:lang w:val="es-AR"/>
              </w:rPr>
            </w:rPrChange>
          </w:rPr>
          <w:t>plazo (Lee, 2008).</w:t>
        </w:r>
      </w:ins>
    </w:p>
    <w:p w14:paraId="4458AB11" w14:textId="77834E0A" w:rsidR="003459F2" w:rsidRDefault="003459F2" w:rsidP="003459F2">
      <w:pPr>
        <w:rPr>
          <w:ins w:id="173" w:author="Griselda C. Cabilla" w:date="2023-06-09T11:38:00Z"/>
          <w:lang w:val="es-AR"/>
        </w:rPr>
      </w:pPr>
      <w:ins w:id="174" w:author="Griselda C. Cabilla" w:date="2023-06-09T10:46:00Z">
        <w:r w:rsidRPr="003459F2">
          <w:rPr>
            <w:lang w:val="es-AR"/>
            <w:rPrChange w:id="175" w:author="Griselda C. Cabilla" w:date="2023-06-09T10:50:00Z">
              <w:rPr>
                <w:rFonts w:ascii="Roboto-Light" w:hAnsi="Roboto-Light" w:cs="Roboto-Light"/>
                <w:color w:val="3B3836"/>
                <w:sz w:val="19"/>
                <w:szCs w:val="19"/>
                <w:lang w:val="es-AR"/>
              </w:rPr>
            </w:rPrChange>
          </w:rPr>
          <w:t>La competitividad es un concepto multidimensional que se refiere a la capacidad de crear</w:t>
        </w:r>
      </w:ins>
      <w:ins w:id="176" w:author="Griselda C. Cabilla" w:date="2023-06-09T11:22:00Z">
        <w:r w:rsidR="000B7FF1">
          <w:rPr>
            <w:lang w:val="es-AR"/>
          </w:rPr>
          <w:t xml:space="preserve"> </w:t>
        </w:r>
      </w:ins>
      <w:ins w:id="177" w:author="Griselda C. Cabilla" w:date="2023-06-09T10:46:00Z">
        <w:r w:rsidRPr="003459F2">
          <w:rPr>
            <w:lang w:val="es-AR"/>
            <w:rPrChange w:id="178" w:author="Griselda C. Cabilla" w:date="2023-06-09T10:50:00Z">
              <w:rPr>
                <w:rFonts w:ascii="Roboto-Light" w:hAnsi="Roboto-Light" w:cs="Roboto-Light"/>
                <w:color w:val="3B3836"/>
                <w:sz w:val="19"/>
                <w:szCs w:val="19"/>
                <w:lang w:val="es-AR"/>
              </w:rPr>
            </w:rPrChange>
          </w:rPr>
          <w:t>ventajas competitivas sostenibles que se puede utilizar tanto a nivel nacional, como a nivel de</w:t>
        </w:r>
      </w:ins>
      <w:ins w:id="179" w:author="Griselda C. Cabilla" w:date="2023-06-09T11:22:00Z">
        <w:r w:rsidR="000B7FF1">
          <w:rPr>
            <w:lang w:val="es-AR"/>
          </w:rPr>
          <w:t xml:space="preserve"> </w:t>
        </w:r>
      </w:ins>
      <w:ins w:id="180" w:author="Griselda C. Cabilla" w:date="2023-06-09T10:46:00Z">
        <w:r w:rsidRPr="003459F2">
          <w:rPr>
            <w:lang w:val="es-AR"/>
            <w:rPrChange w:id="181" w:author="Griselda C. Cabilla" w:date="2023-06-09T10:50:00Z">
              <w:rPr>
                <w:rFonts w:ascii="Roboto-Light" w:hAnsi="Roboto-Light" w:cs="Roboto-Light"/>
                <w:color w:val="3B3836"/>
                <w:sz w:val="19"/>
                <w:szCs w:val="19"/>
                <w:lang w:val="es-AR"/>
              </w:rPr>
            </w:rPrChange>
          </w:rPr>
          <w:t>las empresas (Vilanova, Lozano, &amp; Arenas, 2009).</w:t>
        </w:r>
      </w:ins>
    </w:p>
    <w:p w14:paraId="0355C894" w14:textId="73EEE05E" w:rsidR="007B663D" w:rsidRPr="00FE1F8A" w:rsidRDefault="007B663D" w:rsidP="00A22DC2">
      <w:pPr>
        <w:rPr>
          <w:ins w:id="182" w:author="Griselda C. Cabilla" w:date="2023-06-09T10:44:00Z"/>
          <w:lang w:val="es-AR"/>
        </w:rPr>
      </w:pPr>
      <w:ins w:id="183" w:author="Griselda C. Cabilla" w:date="2023-06-09T11:40:00Z">
        <w:r w:rsidRPr="00A22DC2">
          <w:rPr>
            <w:lang w:val="es-AR"/>
            <w:rPrChange w:id="184" w:author="Griselda C. Cabilla" w:date="2023-06-09T11:56:00Z">
              <w:rPr>
                <w:rFonts w:ascii="Roboto-Light" w:hAnsi="Roboto-Light" w:cs="Roboto-Light"/>
                <w:color w:val="3B3836"/>
                <w:sz w:val="19"/>
                <w:szCs w:val="19"/>
                <w:lang w:val="es-AR"/>
              </w:rPr>
            </w:rPrChange>
          </w:rPr>
          <w:t>La RSC se ha convertido cada vez más importante para la competitividad de las empresas</w:t>
        </w:r>
      </w:ins>
      <w:ins w:id="185" w:author="Griselda C. Cabilla" w:date="2023-06-09T11:56:00Z">
        <w:r w:rsidR="00A22DC2">
          <w:rPr>
            <w:lang w:val="es-AR"/>
          </w:rPr>
          <w:t xml:space="preserve"> </w:t>
        </w:r>
      </w:ins>
      <w:ins w:id="186" w:author="Griselda C. Cabilla" w:date="2023-06-09T11:40:00Z">
        <w:r w:rsidRPr="00A22DC2">
          <w:rPr>
            <w:lang w:val="es-AR"/>
            <w:rPrChange w:id="187" w:author="Griselda C. Cabilla" w:date="2023-06-09T11:56:00Z">
              <w:rPr>
                <w:rFonts w:ascii="Roboto-Light" w:hAnsi="Roboto-Light" w:cs="Roboto-Light"/>
                <w:color w:val="3B3836"/>
                <w:sz w:val="19"/>
                <w:szCs w:val="19"/>
                <w:lang w:val="es-AR"/>
              </w:rPr>
            </w:rPrChange>
          </w:rPr>
          <w:t>(Turyakira, Venter, &amp; Smith, 2014). Así pues, el efecto de la RSC sobre el éxito competitivo,</w:t>
        </w:r>
      </w:ins>
      <w:ins w:id="188" w:author="Griselda C. Cabilla" w:date="2023-06-09T11:56:00Z">
        <w:r w:rsidR="00A22DC2">
          <w:rPr>
            <w:lang w:val="es-AR"/>
          </w:rPr>
          <w:t xml:space="preserve"> </w:t>
        </w:r>
      </w:ins>
      <w:ins w:id="189" w:author="Griselda C. Cabilla" w:date="2023-06-09T11:40:00Z">
        <w:r w:rsidRPr="00A22DC2">
          <w:rPr>
            <w:lang w:val="es-AR"/>
            <w:rPrChange w:id="190" w:author="Griselda C. Cabilla" w:date="2023-06-09T11:56:00Z">
              <w:rPr>
                <w:rFonts w:ascii="Roboto-Light" w:hAnsi="Roboto-Light" w:cs="Roboto-Light"/>
                <w:color w:val="3B3836"/>
                <w:sz w:val="19"/>
                <w:szCs w:val="19"/>
                <w:lang w:val="es-AR"/>
              </w:rPr>
            </w:rPrChange>
          </w:rPr>
          <w:t xml:space="preserve">entendiendo por éxito la obtención de unos resultados positivos para la empresa </w:t>
        </w:r>
        <w:r w:rsidRPr="00A22DC2">
          <w:rPr>
            <w:lang w:val="es-AR"/>
            <w:rPrChange w:id="191" w:author="Griselda C. Cabilla" w:date="2023-06-09T11:56:00Z">
              <w:rPr>
                <w:rFonts w:ascii="Roboto-Light" w:hAnsi="Roboto-Light" w:cs="Roboto-Light"/>
                <w:color w:val="3B3836"/>
                <w:sz w:val="19"/>
                <w:szCs w:val="19"/>
                <w:lang w:val="es-AR"/>
              </w:rPr>
            </w:rPrChange>
          </w:rPr>
          <w:lastRenderedPageBreak/>
          <w:t>en términos de</w:t>
        </w:r>
      </w:ins>
      <w:ins w:id="192" w:author="Griselda C. Cabilla" w:date="2023-06-09T11:56:00Z">
        <w:r w:rsidR="00A22DC2">
          <w:rPr>
            <w:lang w:val="es-AR"/>
          </w:rPr>
          <w:t xml:space="preserve"> </w:t>
        </w:r>
      </w:ins>
      <w:ins w:id="193" w:author="Griselda C. Cabilla" w:date="2023-06-09T11:40:00Z">
        <w:r w:rsidRPr="00A22DC2">
          <w:rPr>
            <w:lang w:val="es-AR"/>
            <w:rPrChange w:id="194" w:author="Griselda C. Cabilla" w:date="2023-06-09T11:56:00Z">
              <w:rPr>
                <w:rFonts w:ascii="Roboto-Light" w:hAnsi="Roboto-Light" w:cs="Roboto-Light"/>
                <w:color w:val="3B3836"/>
                <w:sz w:val="19"/>
                <w:szCs w:val="19"/>
                <w:lang w:val="es-AR"/>
              </w:rPr>
            </w:rPrChange>
          </w:rPr>
          <w:t>posicionamiento en el mercado y que van más allá del ámbito financiero (Vázquez &amp; Sánchez,</w:t>
        </w:r>
      </w:ins>
      <w:ins w:id="195" w:author="Griselda C. Cabilla" w:date="2023-06-09T11:56:00Z">
        <w:r w:rsidR="00A22DC2">
          <w:rPr>
            <w:lang w:val="es-AR"/>
          </w:rPr>
          <w:t xml:space="preserve"> </w:t>
        </w:r>
      </w:ins>
      <w:ins w:id="196" w:author="Griselda C. Cabilla" w:date="2023-06-09T11:40:00Z">
        <w:r w:rsidRPr="00A22DC2">
          <w:rPr>
            <w:lang w:val="es-AR"/>
            <w:rPrChange w:id="197" w:author="Griselda C. Cabilla" w:date="2023-06-09T11:56:00Z">
              <w:rPr>
                <w:rFonts w:ascii="Roboto-Light" w:hAnsi="Roboto-Light" w:cs="Roboto-Light"/>
                <w:color w:val="3B3836"/>
                <w:sz w:val="19"/>
                <w:szCs w:val="19"/>
                <w:lang w:val="es-AR"/>
              </w:rPr>
            </w:rPrChange>
          </w:rPr>
          <w:t>2013), es mayor en aquellos sectores con alta competitividad (como el sector tecnológico) y que</w:t>
        </w:r>
      </w:ins>
      <w:ins w:id="198" w:author="Griselda C. Cabilla" w:date="2023-06-09T11:56:00Z">
        <w:r w:rsidR="00A22DC2" w:rsidRPr="00A22DC2">
          <w:rPr>
            <w:lang w:val="es-AR"/>
            <w:rPrChange w:id="199" w:author="Griselda C. Cabilla" w:date="2023-06-09T11:56:00Z">
              <w:rPr>
                <w:rFonts w:ascii="Roboto-Light" w:hAnsi="Roboto-Light" w:cs="Roboto-Light"/>
                <w:color w:val="3B3836"/>
                <w:sz w:val="19"/>
                <w:szCs w:val="19"/>
                <w:lang w:val="es-AR"/>
              </w:rPr>
            </w:rPrChange>
          </w:rPr>
          <w:t xml:space="preserve"> siguen una estrategia proactiva versus reactiva (Marín et al., 2012), mientras que es menor en sectores poco competitivos, en los que las empresas siguen diferenciándose ofreciendo ventajas tradicionales</w:t>
        </w:r>
        <w:r w:rsidR="00A22DC2">
          <w:rPr>
            <w:lang w:val="es-AR"/>
          </w:rPr>
          <w:t xml:space="preserve"> </w:t>
        </w:r>
        <w:r w:rsidR="00A22DC2" w:rsidRPr="00A22DC2">
          <w:rPr>
            <w:lang w:val="es-AR"/>
            <w:rPrChange w:id="200" w:author="Griselda C. Cabilla" w:date="2023-06-09T11:56:00Z">
              <w:rPr>
                <w:rFonts w:ascii="Roboto-Light" w:hAnsi="Roboto-Light" w:cs="Roboto-Light"/>
                <w:color w:val="3B3836"/>
                <w:sz w:val="19"/>
                <w:szCs w:val="19"/>
                <w:lang w:val="es-AR"/>
              </w:rPr>
            </w:rPrChange>
          </w:rPr>
          <w:t xml:space="preserve">de marca, precio, calidad y distribución </w:t>
        </w:r>
        <w:r w:rsidR="00A22DC2">
          <w:rPr>
            <w:lang w:val="es-AR"/>
          </w:rPr>
          <w:t>(</w:t>
        </w:r>
        <w:r w:rsidR="00A22DC2" w:rsidRPr="00A22DC2">
          <w:rPr>
            <w:lang w:val="es-AR"/>
            <w:rPrChange w:id="201" w:author="Griselda C. Cabilla" w:date="2023-06-09T11:56:00Z">
              <w:rPr>
                <w:rFonts w:ascii="Roboto-Light" w:hAnsi="Roboto-Light" w:cs="Roboto-Light"/>
                <w:color w:val="3B3836"/>
                <w:sz w:val="19"/>
                <w:szCs w:val="19"/>
                <w:lang w:val="es-AR"/>
              </w:rPr>
            </w:rPrChange>
          </w:rPr>
          <w:t>Rives &amp; Bañón, 2008). A pesar de esto para las empresas</w:t>
        </w:r>
        <w:r w:rsidR="00A22DC2">
          <w:rPr>
            <w:lang w:val="es-AR"/>
          </w:rPr>
          <w:t xml:space="preserve"> </w:t>
        </w:r>
        <w:r w:rsidR="00A22DC2" w:rsidRPr="00A22DC2">
          <w:rPr>
            <w:lang w:val="es-AR"/>
            <w:rPrChange w:id="202" w:author="Griselda C. Cabilla" w:date="2023-06-09T11:56:00Z">
              <w:rPr>
                <w:rFonts w:ascii="Roboto-Light" w:hAnsi="Roboto-Light" w:cs="Roboto-Light"/>
                <w:color w:val="3B3836"/>
                <w:sz w:val="19"/>
                <w:szCs w:val="19"/>
                <w:lang w:val="es-AR"/>
              </w:rPr>
            </w:rPrChange>
          </w:rPr>
          <w:t>tecnológicas no es fácil ser socialmente responsable (K. Lee &amp; Kim, 2009).</w:t>
        </w:r>
      </w:ins>
    </w:p>
    <w:p w14:paraId="20AF9A61" w14:textId="2F9E463F" w:rsidR="00F0115E" w:rsidRDefault="00F0115E" w:rsidP="00F0115E">
      <w:pPr>
        <w:rPr>
          <w:ins w:id="203" w:author="Griselda C. Cabilla" w:date="2023-06-09T07:51:00Z"/>
          <w:szCs w:val="28"/>
          <w:lang w:val="es-AR"/>
        </w:rPr>
      </w:pPr>
      <w:ins w:id="204" w:author="Griselda C. Cabilla" w:date="2023-06-09T07:51:00Z">
        <w:r>
          <w:rPr>
            <w:szCs w:val="28"/>
            <w:lang w:val="es-AR"/>
          </w:rPr>
          <w:t>Las iniciativas a este respecto, muchas veces se miden en términos</w:t>
        </w:r>
      </w:ins>
      <w:ins w:id="205" w:author="Griselda C. Cabilla" w:date="2023-06-09T08:22:00Z">
        <w:r w:rsidR="00A34FAA">
          <w:rPr>
            <w:szCs w:val="28"/>
            <w:lang w:val="es-AR"/>
          </w:rPr>
          <w:t xml:space="preserve"> de</w:t>
        </w:r>
      </w:ins>
      <w:ins w:id="206" w:author="Griselda C. Cabilla" w:date="2023-06-09T07:51:00Z">
        <w:r>
          <w:rPr>
            <w:szCs w:val="28"/>
            <w:lang w:val="es-AR"/>
          </w:rPr>
          <w:t xml:space="preserve"> </w:t>
        </w:r>
      </w:ins>
      <w:ins w:id="207" w:author="Griselda C. Cabilla" w:date="2023-06-09T08:22:00Z">
        <w:r w:rsidR="00A34FAA">
          <w:rPr>
            <w:szCs w:val="28"/>
            <w:lang w:val="es-AR"/>
          </w:rPr>
          <w:t>dólares,</w:t>
        </w:r>
      </w:ins>
      <w:ins w:id="208" w:author="Griselda C. Cabilla" w:date="2023-06-09T07:51:00Z">
        <w:r>
          <w:rPr>
            <w:szCs w:val="28"/>
            <w:lang w:val="es-AR"/>
          </w:rPr>
          <w:t xml:space="preserve"> pero no en términos de impacto.</w:t>
        </w:r>
      </w:ins>
    </w:p>
    <w:p w14:paraId="0BC23649" w14:textId="2FD68BF8" w:rsidR="00F0115E" w:rsidRDefault="00AF69B9" w:rsidP="00F0115E">
      <w:pPr>
        <w:rPr>
          <w:ins w:id="209" w:author="Griselda C. Cabilla" w:date="2023-06-09T07:51:00Z"/>
          <w:szCs w:val="28"/>
          <w:lang w:val="es-AR"/>
        </w:rPr>
      </w:pPr>
      <w:ins w:id="210" w:author="Griselda C. Cabilla" w:date="2023-06-09T13:38:00Z">
        <w:r>
          <w:rPr>
            <w:szCs w:val="28"/>
            <w:lang w:val="es-AR"/>
          </w:rPr>
          <w:t>Las j</w:t>
        </w:r>
      </w:ins>
      <w:ins w:id="211" w:author="Griselda C. Cabilla" w:date="2023-06-09T07:51:00Z">
        <w:r w:rsidR="00F0115E">
          <w:rPr>
            <w:szCs w:val="28"/>
            <w:lang w:val="es-AR"/>
          </w:rPr>
          <w:t>ustificaciones para la RS</w:t>
        </w:r>
      </w:ins>
      <w:ins w:id="212" w:author="Griselda C. Cabilla" w:date="2023-06-09T08:22:00Z">
        <w:r w:rsidR="00A34FAA">
          <w:rPr>
            <w:szCs w:val="28"/>
            <w:lang w:val="es-AR"/>
          </w:rPr>
          <w:t>C</w:t>
        </w:r>
      </w:ins>
      <w:ins w:id="213" w:author="Griselda C. Cabilla" w:date="2023-06-09T13:38:00Z">
        <w:r>
          <w:rPr>
            <w:szCs w:val="28"/>
            <w:lang w:val="es-AR"/>
          </w:rPr>
          <w:t>, vistas desde cuatro enfoques:</w:t>
        </w:r>
      </w:ins>
    </w:p>
    <w:p w14:paraId="34A94717" w14:textId="0745441F" w:rsidR="00F0115E" w:rsidRDefault="00F0115E" w:rsidP="00F0115E">
      <w:pPr>
        <w:pStyle w:val="Prrafodelista"/>
        <w:numPr>
          <w:ilvl w:val="0"/>
          <w:numId w:val="34"/>
        </w:numPr>
        <w:rPr>
          <w:ins w:id="214" w:author="Griselda C. Cabilla" w:date="2023-06-09T07:51:00Z"/>
          <w:szCs w:val="28"/>
          <w:lang w:val="es-AR"/>
        </w:rPr>
      </w:pPr>
      <w:ins w:id="215" w:author="Griselda C. Cabilla" w:date="2023-06-09T07:51:00Z">
        <w:r>
          <w:rPr>
            <w:szCs w:val="28"/>
            <w:lang w:val="es-AR"/>
          </w:rPr>
          <w:t>Obligación moral</w:t>
        </w:r>
      </w:ins>
      <w:ins w:id="216" w:author="Griselda C. Cabilla" w:date="2023-06-09T13:10:00Z">
        <w:r w:rsidR="009B5804">
          <w:rPr>
            <w:szCs w:val="28"/>
            <w:lang w:val="es-AR"/>
          </w:rPr>
          <w:t xml:space="preserve">: </w:t>
        </w:r>
      </w:ins>
      <w:ins w:id="217" w:author="Griselda C. Cabilla" w:date="2023-06-09T13:22:00Z">
        <w:r w:rsidR="004F44A4">
          <w:rPr>
            <w:szCs w:val="28"/>
            <w:lang w:val="es-AR"/>
          </w:rPr>
          <w:t>La</w:t>
        </w:r>
      </w:ins>
      <w:ins w:id="218" w:author="Griselda C. Cabilla" w:date="2023-06-09T13:18:00Z">
        <w:r w:rsidR="004F44A4">
          <w:rPr>
            <w:szCs w:val="28"/>
            <w:lang w:val="es-AR"/>
          </w:rPr>
          <w:t xml:space="preserve"> teoría de que las empresas deben “hacer lo correcto” es central para la</w:t>
        </w:r>
      </w:ins>
      <w:ins w:id="219" w:author="Griselda C. Cabilla" w:date="2023-06-09T13:19:00Z">
        <w:r w:rsidR="004F44A4">
          <w:rPr>
            <w:szCs w:val="28"/>
            <w:lang w:val="es-AR"/>
          </w:rPr>
          <w:t xml:space="preserve"> </w:t>
        </w:r>
      </w:ins>
      <w:ins w:id="220" w:author="Griselda C. Cabilla" w:date="2023-06-09T13:18:00Z">
        <w:r w:rsidR="004F44A4">
          <w:rPr>
            <w:szCs w:val="28"/>
            <w:lang w:val="es-AR"/>
          </w:rPr>
          <w:t>Business for</w:t>
        </w:r>
      </w:ins>
      <w:ins w:id="221" w:author="Griselda C. Cabilla" w:date="2023-06-09T13:19:00Z">
        <w:r w:rsidR="004F44A4">
          <w:rPr>
            <w:szCs w:val="28"/>
            <w:lang w:val="es-AR"/>
          </w:rPr>
          <w:t xml:space="preserve"> Social Responsability, que es la principal asociación de actividades RSC sin fines de lucro en los Estados Unidos. La idea es lograr que sus m</w:t>
        </w:r>
      </w:ins>
      <w:ins w:id="222" w:author="Griselda C. Cabilla" w:date="2023-06-09T13:20:00Z">
        <w:r w:rsidR="004F44A4">
          <w:rPr>
            <w:szCs w:val="28"/>
            <w:lang w:val="es-AR"/>
          </w:rPr>
          <w:t>iembros logren el éxito comercial honrando valores éticos, respetando personas, comunidades y ambiente.</w:t>
        </w:r>
      </w:ins>
    </w:p>
    <w:p w14:paraId="5D191C83" w14:textId="1DC3A29E" w:rsidR="00F0115E" w:rsidRDefault="00F0115E" w:rsidP="00F0115E">
      <w:pPr>
        <w:pStyle w:val="Prrafodelista"/>
        <w:numPr>
          <w:ilvl w:val="0"/>
          <w:numId w:val="34"/>
        </w:numPr>
        <w:rPr>
          <w:ins w:id="223" w:author="Griselda C. Cabilla" w:date="2023-06-09T07:51:00Z"/>
          <w:szCs w:val="28"/>
          <w:lang w:val="es-AR"/>
        </w:rPr>
      </w:pPr>
      <w:ins w:id="224" w:author="Griselda C. Cabilla" w:date="2023-06-09T07:51:00Z">
        <w:r>
          <w:rPr>
            <w:szCs w:val="28"/>
            <w:lang w:val="es-AR"/>
          </w:rPr>
          <w:t>Sustentabilidad</w:t>
        </w:r>
      </w:ins>
      <w:ins w:id="225" w:author="Griselda C. Cabilla" w:date="2023-06-09T13:20:00Z">
        <w:r w:rsidR="004F44A4">
          <w:rPr>
            <w:szCs w:val="28"/>
            <w:lang w:val="es-AR"/>
          </w:rPr>
          <w:t>: Definida en la década de l</w:t>
        </w:r>
      </w:ins>
      <w:ins w:id="226" w:author="Griselda C. Cabilla" w:date="2023-06-09T13:21:00Z">
        <w:r w:rsidR="004F44A4">
          <w:rPr>
            <w:szCs w:val="28"/>
            <w:lang w:val="es-AR"/>
          </w:rPr>
          <w:t>os 80’ por el Primer Ministro Noruego Gro Harlem: “Satisfacer las necesidades del presente sin comprometer la capacidad de las futuras generaciones par</w:t>
        </w:r>
      </w:ins>
      <w:ins w:id="227" w:author="Griselda C. Cabilla" w:date="2023-06-09T13:22:00Z">
        <w:r w:rsidR="004F44A4">
          <w:rPr>
            <w:szCs w:val="28"/>
            <w:lang w:val="es-AR"/>
          </w:rPr>
          <w:t>a cubrir sus propias necesidades”</w:t>
        </w:r>
      </w:ins>
    </w:p>
    <w:p w14:paraId="2767C1A8" w14:textId="7F8CCFA9" w:rsidR="00F0115E" w:rsidRDefault="00F0115E" w:rsidP="00F0115E">
      <w:pPr>
        <w:pStyle w:val="Prrafodelista"/>
        <w:numPr>
          <w:ilvl w:val="0"/>
          <w:numId w:val="34"/>
        </w:numPr>
        <w:rPr>
          <w:ins w:id="228" w:author="Griselda C. Cabilla" w:date="2023-06-09T07:51:00Z"/>
          <w:szCs w:val="28"/>
          <w:lang w:val="es-AR"/>
        </w:rPr>
      </w:pPr>
      <w:ins w:id="229" w:author="Griselda C. Cabilla" w:date="2023-06-09T07:51:00Z">
        <w:r>
          <w:rPr>
            <w:szCs w:val="28"/>
            <w:lang w:val="es-AR"/>
          </w:rPr>
          <w:t>Licencia para operar</w:t>
        </w:r>
      </w:ins>
      <w:ins w:id="230" w:author="Griselda C. Cabilla" w:date="2023-06-09T13:08:00Z">
        <w:r w:rsidR="009B5804">
          <w:rPr>
            <w:szCs w:val="28"/>
            <w:lang w:val="es-AR"/>
          </w:rPr>
          <w:t>:</w:t>
        </w:r>
      </w:ins>
      <w:ins w:id="231" w:author="Griselda C. Cabilla" w:date="2023-06-09T13:23:00Z">
        <w:r w:rsidR="00BD7400">
          <w:rPr>
            <w:szCs w:val="28"/>
            <w:lang w:val="es-AR"/>
          </w:rPr>
          <w:t xml:space="preserve"> </w:t>
        </w:r>
      </w:ins>
      <w:ins w:id="232" w:author="Griselda C. Cabilla" w:date="2023-06-09T13:22:00Z">
        <w:r w:rsidR="004F44A4">
          <w:rPr>
            <w:szCs w:val="28"/>
            <w:lang w:val="es-AR"/>
          </w:rPr>
          <w:t xml:space="preserve">Es más </w:t>
        </w:r>
      </w:ins>
      <w:ins w:id="233" w:author="Griselda C. Cabilla" w:date="2023-06-09T13:08:00Z">
        <w:r w:rsidR="009B5804">
          <w:rPr>
            <w:szCs w:val="28"/>
            <w:lang w:val="es-AR"/>
          </w:rPr>
          <w:t xml:space="preserve">pragmático, </w:t>
        </w:r>
      </w:ins>
      <w:ins w:id="234" w:author="Griselda C. Cabilla" w:date="2023-06-09T13:22:00Z">
        <w:r w:rsidR="004F44A4">
          <w:rPr>
            <w:szCs w:val="28"/>
            <w:lang w:val="es-AR"/>
          </w:rPr>
          <w:t xml:space="preserve">se deriva de que toda empresa requiere, para operar, </w:t>
        </w:r>
        <w:r w:rsidR="00BD7400">
          <w:rPr>
            <w:szCs w:val="28"/>
            <w:lang w:val="es-AR"/>
          </w:rPr>
          <w:t xml:space="preserve">del permiso tácito </w:t>
        </w:r>
      </w:ins>
      <w:ins w:id="235" w:author="Griselda C. Cabilla" w:date="2023-06-09T13:23:00Z">
        <w:r w:rsidR="00BD7400">
          <w:rPr>
            <w:szCs w:val="28"/>
            <w:lang w:val="es-AR"/>
          </w:rPr>
          <w:t>o explícito de los gobiernos, comunidades y muchos otros stakeholders para hacer negocios.</w:t>
        </w:r>
      </w:ins>
    </w:p>
    <w:p w14:paraId="527D0B5E" w14:textId="6741B285" w:rsidR="00F0115E" w:rsidRDefault="00F0115E" w:rsidP="00F0115E">
      <w:pPr>
        <w:pStyle w:val="Prrafodelista"/>
        <w:numPr>
          <w:ilvl w:val="0"/>
          <w:numId w:val="34"/>
        </w:numPr>
        <w:rPr>
          <w:ins w:id="236" w:author="Griselda C. Cabilla" w:date="2023-06-09T07:51:00Z"/>
          <w:szCs w:val="28"/>
          <w:lang w:val="es-AR"/>
        </w:rPr>
      </w:pPr>
      <w:ins w:id="237" w:author="Griselda C. Cabilla" w:date="2023-06-09T07:51:00Z">
        <w:r>
          <w:rPr>
            <w:szCs w:val="28"/>
            <w:lang w:val="es-AR"/>
          </w:rPr>
          <w:t>Reputación</w:t>
        </w:r>
      </w:ins>
      <w:ins w:id="238" w:author="Griselda C. Cabilla" w:date="2023-06-09T13:23:00Z">
        <w:r w:rsidR="00BD7400">
          <w:rPr>
            <w:szCs w:val="28"/>
            <w:lang w:val="es-AR"/>
          </w:rPr>
          <w:t xml:space="preserve">: Usada por muchas empresas </w:t>
        </w:r>
      </w:ins>
      <w:ins w:id="239" w:author="Griselda C. Cabilla" w:date="2023-06-09T13:24:00Z">
        <w:r w:rsidR="00BD7400">
          <w:rPr>
            <w:szCs w:val="28"/>
            <w:lang w:val="es-AR"/>
          </w:rPr>
          <w:t>para justificar iniciativas de RSC buscando mejorar con ellas, la imagen de la empresa.</w:t>
        </w:r>
      </w:ins>
    </w:p>
    <w:p w14:paraId="400117B8" w14:textId="1D1BB807" w:rsidR="00F0115E" w:rsidRDefault="001F136A" w:rsidP="00F0115E">
      <w:pPr>
        <w:rPr>
          <w:ins w:id="240" w:author="Griselda C. Cabilla" w:date="2023-06-09T07:51:00Z"/>
          <w:szCs w:val="28"/>
          <w:lang w:val="es-AR"/>
        </w:rPr>
      </w:pPr>
      <w:ins w:id="241" w:author="Griselda C. Cabilla" w:date="2023-06-09T10:26:00Z">
        <w:r>
          <w:rPr>
            <w:szCs w:val="28"/>
            <w:lang w:val="es-AR"/>
          </w:rPr>
          <w:lastRenderedPageBreak/>
          <w:t>Este</w:t>
        </w:r>
      </w:ins>
      <w:ins w:id="242" w:author="Griselda C. Cabilla" w:date="2023-06-09T07:51:00Z">
        <w:r w:rsidR="00F0115E">
          <w:rPr>
            <w:szCs w:val="28"/>
            <w:lang w:val="es-AR"/>
          </w:rPr>
          <w:t xml:space="preserve"> campo sigue estando fuertemente teñido del imperativo moral, aunque, sin embargo, el principio de sustentabilidad apela al interés propio buscando el triple resultado: económico, social y ambiental.</w:t>
        </w:r>
      </w:ins>
    </w:p>
    <w:p w14:paraId="04F7B4A8" w14:textId="630F8A23" w:rsidR="00F0115E" w:rsidRDefault="00F0115E" w:rsidP="00F0115E">
      <w:pPr>
        <w:rPr>
          <w:ins w:id="243" w:author="Griselda C. Cabilla" w:date="2023-06-09T07:51:00Z"/>
          <w:szCs w:val="28"/>
          <w:lang w:val="es-AR"/>
        </w:rPr>
      </w:pPr>
      <w:ins w:id="244" w:author="Griselda C. Cabilla" w:date="2023-06-09T07:51:00Z">
        <w:r>
          <w:rPr>
            <w:szCs w:val="28"/>
            <w:lang w:val="es-AR"/>
          </w:rPr>
          <w:t xml:space="preserve">Por caso, en 2006, </w:t>
        </w:r>
        <w:r w:rsidRPr="001024A5">
          <w:rPr>
            <w:szCs w:val="28"/>
            <w:lang w:val="es-AR"/>
          </w:rPr>
          <w:t>la economía estadounidense utilizó un 45 por ciento menos de energía para producir un dólar de PIB que en 1975. Y empresas como IBM, DuPont y Texas Instruments han logrado ahorros sustanciales en su uso de la energía. Por ejemplo, en la pasada década la empresa química DuPont ha aumentado la producción casi un 30 por ciento al tiempo que ha reducido el uso de energía un 7 por ciento, ahorrando así más de 2.000 millones de dólares en el proceso</w:t>
        </w:r>
      </w:ins>
      <w:ins w:id="245" w:author="Griselda C. Cabilla" w:date="2023-06-09T08:23:00Z">
        <w:r w:rsidR="00A34FAA">
          <w:rPr>
            <w:szCs w:val="28"/>
            <w:lang w:val="es-AR"/>
          </w:rPr>
          <w:t xml:space="preserve"> (Porter M y Kramer </w:t>
        </w:r>
      </w:ins>
      <w:ins w:id="246" w:author="Griselda C. Cabilla" w:date="2023-06-09T08:24:00Z">
        <w:r w:rsidR="00A34FAA">
          <w:rPr>
            <w:szCs w:val="28"/>
            <w:lang w:val="es-AR"/>
          </w:rPr>
          <w:t>M, Estrategia y Sociedad, 2006)</w:t>
        </w:r>
      </w:ins>
      <w:ins w:id="247" w:author="Griselda C. Cabilla" w:date="2023-06-09T08:23:00Z">
        <w:r w:rsidR="00A34FAA">
          <w:rPr>
            <w:szCs w:val="28"/>
            <w:lang w:val="es-AR"/>
          </w:rPr>
          <w:t>.</w:t>
        </w:r>
      </w:ins>
    </w:p>
    <w:p w14:paraId="2D9DA598" w14:textId="04D5FE50" w:rsidR="00F0115E" w:rsidRDefault="00AF69B9" w:rsidP="005C1E2E">
      <w:pPr>
        <w:rPr>
          <w:lang w:val="es-AR"/>
        </w:rPr>
      </w:pPr>
      <w:ins w:id="248" w:author="Griselda C. Cabilla" w:date="2023-06-09T13:38:00Z">
        <w:r>
          <w:rPr>
            <w:lang w:val="es-AR"/>
          </w:rPr>
          <w:t xml:space="preserve">Las cuatro escuelas de pensamiento antes citadas </w:t>
        </w:r>
      </w:ins>
      <w:ins w:id="249" w:author="Griselda C. Cabilla" w:date="2023-06-09T13:39:00Z">
        <w:r>
          <w:rPr>
            <w:lang w:val="es-AR"/>
          </w:rPr>
          <w:t xml:space="preserve">comparten la misma debilidad: se </w:t>
        </w:r>
        <w:commentRangeStart w:id="250"/>
        <w:r>
          <w:rPr>
            <w:lang w:val="es-AR"/>
          </w:rPr>
          <w:t>enfocan</w:t>
        </w:r>
      </w:ins>
      <w:commentRangeEnd w:id="250"/>
      <w:r w:rsidR="0049770E">
        <w:rPr>
          <w:rStyle w:val="Refdecomentario"/>
        </w:rPr>
        <w:commentReference w:id="250"/>
      </w:r>
      <w:ins w:id="251" w:author="Griselda C. Cabilla" w:date="2023-06-09T13:39:00Z">
        <w:r>
          <w:rPr>
            <w:lang w:val="es-AR"/>
          </w:rPr>
          <w:t xml:space="preserve"> en la tensión entre sociedad y empresa, más que en su interdependencia.</w:t>
        </w:r>
      </w:ins>
    </w:p>
    <w:bookmarkEnd w:id="131"/>
    <w:p w14:paraId="3C3ADCE9" w14:textId="74C1BCD7" w:rsidR="001F136A" w:rsidRDefault="00B131D0" w:rsidP="00B131D0">
      <w:pPr>
        <w:rPr>
          <w:ins w:id="252" w:author="Griselda C. Cabilla" w:date="2023-06-09T12:52:00Z"/>
          <w:szCs w:val="28"/>
          <w:lang w:val="es-AR"/>
        </w:rPr>
      </w:pPr>
      <w:ins w:id="253" w:author="Griselda C. Cabilla" w:date="2023-06-09T12:05:00Z">
        <w:r>
          <w:rPr>
            <w:szCs w:val="28"/>
            <w:lang w:val="es-AR"/>
          </w:rPr>
          <w:t>U</w:t>
        </w:r>
      </w:ins>
      <w:ins w:id="254" w:author="Griselda C. Cabilla" w:date="2023-06-09T12:04:00Z">
        <w:r w:rsidRPr="00B131D0">
          <w:rPr>
            <w:szCs w:val="28"/>
            <w:lang w:val="es-AR"/>
            <w:rPrChange w:id="255" w:author="Griselda C. Cabilla" w:date="2023-06-09T12:04:00Z">
              <w:rPr>
                <w:rFonts w:ascii="Roboto-Light" w:hAnsi="Roboto-Light" w:cs="Roboto-Light"/>
                <w:color w:val="3B3836"/>
                <w:sz w:val="19"/>
                <w:szCs w:val="19"/>
                <w:lang w:val="es-AR"/>
              </w:rPr>
            </w:rPrChange>
          </w:rPr>
          <w:t>n estudio de Wildowicz-Giegiel (2014), demuestra que las organizaciones que adoptan la gestión de</w:t>
        </w:r>
        <w:r>
          <w:rPr>
            <w:szCs w:val="28"/>
            <w:lang w:val="es-AR"/>
          </w:rPr>
          <w:t xml:space="preserve"> </w:t>
        </w:r>
        <w:r w:rsidRPr="00B131D0">
          <w:rPr>
            <w:szCs w:val="28"/>
            <w:lang w:val="es-AR"/>
            <w:rPrChange w:id="256" w:author="Griselda C. Cabilla" w:date="2023-06-09T12:04:00Z">
              <w:rPr>
                <w:rFonts w:ascii="Roboto-Light" w:hAnsi="Roboto-Light" w:cs="Roboto-Light"/>
                <w:color w:val="3B3836"/>
                <w:sz w:val="19"/>
                <w:szCs w:val="19"/>
                <w:lang w:val="es-AR"/>
              </w:rPr>
            </w:rPrChange>
          </w:rPr>
          <w:t>RSC y divulgan información en dicha materia lo hacen entre otras razones para cumplir con diferentes</w:t>
        </w:r>
        <w:r>
          <w:rPr>
            <w:szCs w:val="28"/>
            <w:lang w:val="es-AR"/>
          </w:rPr>
          <w:t xml:space="preserve"> </w:t>
        </w:r>
        <w:r w:rsidRPr="00B131D0">
          <w:rPr>
            <w:szCs w:val="28"/>
            <w:lang w:val="es-AR"/>
            <w:rPrChange w:id="257" w:author="Griselda C. Cabilla" w:date="2023-06-09T12:04:00Z">
              <w:rPr>
                <w:rFonts w:ascii="Roboto-Light" w:hAnsi="Roboto-Light" w:cs="Roboto-Light"/>
                <w:color w:val="3B3836"/>
                <w:sz w:val="19"/>
                <w:szCs w:val="19"/>
                <w:lang w:val="es-AR"/>
              </w:rPr>
            </w:rPrChange>
          </w:rPr>
          <w:t>regulaciones, mejorar los procesos internos, promover logros en sostenibilidad, comprometerse</w:t>
        </w:r>
        <w:r>
          <w:rPr>
            <w:szCs w:val="28"/>
            <w:lang w:val="es-AR"/>
          </w:rPr>
          <w:t xml:space="preserve"> </w:t>
        </w:r>
        <w:r w:rsidRPr="00B131D0">
          <w:rPr>
            <w:szCs w:val="28"/>
            <w:lang w:val="es-AR"/>
            <w:rPrChange w:id="258" w:author="Griselda C. Cabilla" w:date="2023-06-09T12:04:00Z">
              <w:rPr>
                <w:rFonts w:ascii="Roboto-Light" w:hAnsi="Roboto-Light" w:cs="Roboto-Light"/>
                <w:color w:val="3B3836"/>
                <w:sz w:val="19"/>
                <w:szCs w:val="19"/>
                <w:lang w:val="es-AR"/>
              </w:rPr>
            </w:rPrChange>
          </w:rPr>
          <w:t>con sus stakeholders y cumplir con sus expectativas y demostrar una gestión comprometida con el</w:t>
        </w:r>
        <w:r>
          <w:rPr>
            <w:szCs w:val="28"/>
            <w:lang w:val="es-AR"/>
          </w:rPr>
          <w:t xml:space="preserve"> </w:t>
        </w:r>
        <w:r w:rsidRPr="00B131D0">
          <w:rPr>
            <w:szCs w:val="28"/>
            <w:lang w:val="es-AR"/>
            <w:rPrChange w:id="259" w:author="Griselda C. Cabilla" w:date="2023-06-09T12:04:00Z">
              <w:rPr>
                <w:rFonts w:ascii="Roboto-Light" w:hAnsi="Roboto-Light" w:cs="Roboto-Light"/>
                <w:color w:val="3B3836"/>
                <w:sz w:val="19"/>
                <w:szCs w:val="19"/>
                <w:lang w:val="es-AR"/>
              </w:rPr>
            </w:rPrChange>
          </w:rPr>
          <w:t>desarrollo sostenible.</w:t>
        </w:r>
      </w:ins>
    </w:p>
    <w:p w14:paraId="47768CB3" w14:textId="5D36C7A5" w:rsidR="00863EEB" w:rsidRDefault="00863EEB" w:rsidP="00B131D0">
      <w:pPr>
        <w:rPr>
          <w:ins w:id="260" w:author="Griselda C. Cabilla" w:date="2023-06-09T12:58:00Z"/>
          <w:sz w:val="23"/>
          <w:szCs w:val="23"/>
          <w:lang w:val="es-AR"/>
        </w:rPr>
      </w:pPr>
      <w:ins w:id="261" w:author="Griselda C. Cabilla" w:date="2023-06-09T12:52:00Z">
        <w:r w:rsidRPr="00863EEB">
          <w:rPr>
            <w:sz w:val="23"/>
            <w:szCs w:val="23"/>
            <w:lang w:val="es-AR"/>
            <w:rPrChange w:id="262" w:author="Griselda C. Cabilla" w:date="2023-06-09T12:52:00Z">
              <w:rPr>
                <w:sz w:val="23"/>
                <w:szCs w:val="23"/>
              </w:rPr>
            </w:rPrChange>
          </w:rPr>
          <w:t>Comprender la tecnología como una variable estratégica, y evaluar la matriz de posicionamiento de la empresa de acuerdo con la competitividad y el atractivo del sector, ha sido el foco del análisis realizado por Escorsa y Valls (20</w:t>
        </w:r>
      </w:ins>
      <w:ins w:id="263" w:author="Griselda C. Cabilla" w:date="2023-06-09T13:01:00Z">
        <w:r>
          <w:rPr>
            <w:sz w:val="23"/>
            <w:szCs w:val="23"/>
            <w:lang w:val="es-AR"/>
          </w:rPr>
          <w:t>16</w:t>
        </w:r>
      </w:ins>
      <w:ins w:id="264" w:author="Griselda C. Cabilla" w:date="2023-06-09T12:52:00Z">
        <w:r w:rsidRPr="00863EEB">
          <w:rPr>
            <w:sz w:val="23"/>
            <w:szCs w:val="23"/>
            <w:lang w:val="es-AR"/>
            <w:rPrChange w:id="265" w:author="Griselda C. Cabilla" w:date="2023-06-09T12:52:00Z">
              <w:rPr>
                <w:sz w:val="23"/>
                <w:szCs w:val="23"/>
              </w:rPr>
            </w:rPrChange>
          </w:rPr>
          <w:t xml:space="preserve">). </w:t>
        </w:r>
        <w:r w:rsidRPr="00863EEB">
          <w:rPr>
            <w:sz w:val="23"/>
            <w:szCs w:val="23"/>
            <w:lang w:val="es-AR"/>
            <w:rPrChange w:id="266" w:author="Griselda C. Cabilla" w:date="2023-06-09T12:53:00Z">
              <w:rPr>
                <w:sz w:val="23"/>
                <w:szCs w:val="23"/>
              </w:rPr>
            </w:rPrChange>
          </w:rPr>
          <w:t>Estos autores dan una primera definición de innovación como sinónimo de “cambio”.</w:t>
        </w:r>
      </w:ins>
    </w:p>
    <w:p w14:paraId="41C11FA7" w14:textId="13D9130B" w:rsidR="00863EEB" w:rsidRPr="00863EEB" w:rsidRDefault="00863EEB" w:rsidP="00863EEB">
      <w:pPr>
        <w:rPr>
          <w:ins w:id="267" w:author="Griselda C. Cabilla" w:date="2023-06-09T13:00:00Z"/>
          <w:szCs w:val="28"/>
          <w:lang w:val="es-AR"/>
        </w:rPr>
      </w:pPr>
      <w:ins w:id="268" w:author="Griselda C. Cabilla" w:date="2023-06-09T13:00:00Z">
        <w:r>
          <w:rPr>
            <w:szCs w:val="28"/>
            <w:lang w:val="es-AR"/>
          </w:rPr>
          <w:t xml:space="preserve">La empresa innovadora es la que cambia, evoluciona, hace cosas nuevas, ofrece nuevos productos y, en fin, </w:t>
        </w:r>
        <w:r w:rsidRPr="00863EEB">
          <w:rPr>
            <w:szCs w:val="28"/>
            <w:lang w:val="es-AR"/>
          </w:rPr>
          <w:t xml:space="preserve">adopta, o pone a punto, nuevos procesos de fabricación. Hoy, la </w:t>
        </w:r>
        <w:r w:rsidRPr="00863EEB">
          <w:rPr>
            <w:szCs w:val="28"/>
            <w:lang w:val="es-AR"/>
          </w:rPr>
          <w:lastRenderedPageBreak/>
          <w:t>empresa está obligada a ser innovadora si quiere sobrevivir. Si no innova, pronto será alcanzada por los competidores. La presión es muy fuerte, ya que los productos y los procesos tienen, en general, un ciclo de vida cada vez más corto.</w:t>
        </w:r>
      </w:ins>
    </w:p>
    <w:p w14:paraId="55F17AD2" w14:textId="77777777" w:rsidR="00834999" w:rsidRDefault="00834999" w:rsidP="005C1E2E">
      <w:pPr>
        <w:rPr>
          <w:ins w:id="269" w:author="Griselda C. Cabilla" w:date="2023-06-12T14:48:00Z"/>
          <w:lang w:val="es-AR"/>
        </w:rPr>
      </w:pPr>
    </w:p>
    <w:p w14:paraId="789ECE41" w14:textId="64DB8E5D" w:rsidR="00B7422D" w:rsidRDefault="002E3A21" w:rsidP="005C1E2E">
      <w:pPr>
        <w:rPr>
          <w:ins w:id="270" w:author="Griselda C. Cabilla" w:date="2023-06-12T14:41:00Z"/>
          <w:rFonts w:eastAsia="Times New Roman"/>
          <w:iCs/>
          <w:lang w:val="es-AR"/>
        </w:rPr>
      </w:pPr>
      <w:ins w:id="271" w:author="Griselda C. Cabilla" w:date="2023-06-09T13:41:00Z">
        <w:r>
          <w:rPr>
            <w:lang w:val="es-AR"/>
          </w:rPr>
          <w:t>Si bien ninguna empresa puede resolver todos los problemas de la sociedad, es bien l</w:t>
        </w:r>
      </w:ins>
      <w:ins w:id="272" w:author="Griselda C. Cabilla" w:date="2023-06-09T13:42:00Z">
        <w:r>
          <w:rPr>
            <w:lang w:val="es-AR"/>
          </w:rPr>
          <w:t xml:space="preserve">ógico que cada una seleccione aquellos que convergen con su propio negocio. Así, </w:t>
        </w:r>
      </w:ins>
      <w:del w:id="273" w:author="Griselda C. Cabilla" w:date="2023-06-09T13:42:00Z">
        <w:r w:rsidR="00B7422D" w:rsidDel="002E3A21">
          <w:rPr>
            <w:lang w:val="es-AR"/>
          </w:rPr>
          <w:delText>L</w:delText>
        </w:r>
      </w:del>
      <w:ins w:id="274" w:author="Griselda C. Cabilla" w:date="2023-06-09T13:42:00Z">
        <w:r>
          <w:rPr>
            <w:lang w:val="es-AR"/>
          </w:rPr>
          <w:t>l</w:t>
        </w:r>
      </w:ins>
      <w:r w:rsidR="00B7422D">
        <w:rPr>
          <w:lang w:val="es-AR"/>
        </w:rPr>
        <w:t xml:space="preserve">a compañía que nos ocupa ya ha mostrado su compromiso con </w:t>
      </w:r>
      <w:ins w:id="275" w:author="Griselda C. Cabilla" w:date="2023-06-09T13:42:00Z">
        <w:r>
          <w:rPr>
            <w:lang w:val="es-AR"/>
          </w:rPr>
          <w:t>la sostenibilidad</w:t>
        </w:r>
      </w:ins>
      <w:del w:id="276" w:author="Griselda C. Cabilla" w:date="2023-06-09T13:42:00Z">
        <w:r w:rsidR="00B7422D" w:rsidDel="002E3A21">
          <w:rPr>
            <w:lang w:val="es-AR"/>
          </w:rPr>
          <w:delText>el tema</w:delText>
        </w:r>
      </w:del>
      <w:r w:rsidR="00B7422D">
        <w:rPr>
          <w:lang w:val="es-AR"/>
        </w:rPr>
        <w:t>, siendo</w:t>
      </w:r>
      <w:ins w:id="277" w:author="Griselda C. Cabilla" w:date="2023-06-09T13:52:00Z">
        <w:r w:rsidR="007814FD">
          <w:rPr>
            <w:lang w:val="es-AR"/>
          </w:rPr>
          <w:t>, por ejemplo,</w:t>
        </w:r>
      </w:ins>
      <w:del w:id="278" w:author="Griselda C. Cabilla" w:date="2023-06-09T13:52:00Z">
        <w:r w:rsidR="00B7422D" w:rsidDel="007814FD">
          <w:rPr>
            <w:lang w:val="es-AR"/>
          </w:rPr>
          <w:delText xml:space="preserve"> </w:delText>
        </w:r>
      </w:del>
      <w:r w:rsidR="00B7422D">
        <w:rPr>
          <w:lang w:val="es-AR"/>
        </w:rPr>
        <w:t xml:space="preserve">la primera empresa en la zona que funciona íntegramente alimentada por energía fotovoltaica. Algo diferenciador, una vaca púrpura, como fue definida por Seth Godin (2002): </w:t>
      </w:r>
      <w:r w:rsidR="00B7422D" w:rsidRPr="00432329">
        <w:rPr>
          <w:rFonts w:eastAsia="Times New Roman"/>
          <w:iCs/>
          <w:lang w:val="es-AR"/>
        </w:rPr>
        <w:t>“Algo extraordinario es un asunto del que merece la pena hablar. Conviene fijarse en él; es excepcional, nuevo, interesante: es una Vaca Púrpura. Las cosas aburridas son invisibles, son una vaca marrón.”</w:t>
      </w:r>
    </w:p>
    <w:p w14:paraId="2F2D552E" w14:textId="26E8071D" w:rsidR="00F94AB7" w:rsidRDefault="00F94AB7" w:rsidP="00F94AB7">
      <w:pPr>
        <w:rPr>
          <w:ins w:id="279" w:author="Griselda C. Cabilla" w:date="2023-06-12T14:48:00Z"/>
          <w:szCs w:val="28"/>
          <w:lang w:val="es-AR"/>
        </w:rPr>
      </w:pPr>
      <w:ins w:id="280" w:author="Griselda C. Cabilla" w:date="2023-06-12T14:42:00Z">
        <w:r>
          <w:rPr>
            <w:szCs w:val="28"/>
            <w:lang w:val="es-AR"/>
          </w:rPr>
          <w:t>Muchas oportunidades para ser una empres</w:t>
        </w:r>
      </w:ins>
      <w:ins w:id="281" w:author="Griselda C. Cabilla" w:date="2023-06-12T14:43:00Z">
        <w:r>
          <w:rPr>
            <w:szCs w:val="28"/>
            <w:lang w:val="es-AR"/>
          </w:rPr>
          <w:t>a pionera en innovaciones que benefician a la sociedad y a la propia competitividad surgen de la oferta de productos y de la cadena de valor.</w:t>
        </w:r>
      </w:ins>
    </w:p>
    <w:p w14:paraId="360B8F82" w14:textId="07475A4C" w:rsidR="00834999" w:rsidRDefault="00834999" w:rsidP="00834999">
      <w:pPr>
        <w:spacing w:after="0"/>
        <w:ind w:left="1440"/>
        <w:rPr>
          <w:ins w:id="282" w:author="Griselda C. Cabilla" w:date="2023-06-12T14:48:00Z"/>
          <w:lang w:val="es-AR"/>
        </w:rPr>
      </w:pPr>
      <w:ins w:id="283" w:author="Griselda C. Cabilla" w:date="2023-06-12T14:43:00Z">
        <w:r>
          <w:rPr>
            <w:noProof/>
          </w:rPr>
          <w:drawing>
            <wp:anchor distT="0" distB="0" distL="114300" distR="114300" simplePos="0" relativeHeight="251664384" behindDoc="0" locked="0" layoutInCell="1" allowOverlap="1" wp14:anchorId="3B0D3CCB" wp14:editId="36F23D7F">
              <wp:simplePos x="0" y="0"/>
              <wp:positionH relativeFrom="column">
                <wp:posOffset>933450</wp:posOffset>
              </wp:positionH>
              <wp:positionV relativeFrom="paragraph">
                <wp:posOffset>198120</wp:posOffset>
              </wp:positionV>
              <wp:extent cx="3638550" cy="3073338"/>
              <wp:effectExtent l="0" t="0" r="0" b="0"/>
              <wp:wrapNone/>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27">
                        <a:extLst>
                          <a:ext uri="{28A0092B-C50C-407E-A947-70E740481C1C}">
                            <a14:useLocalDpi xmlns:a14="http://schemas.microsoft.com/office/drawing/2010/main" val="0"/>
                          </a:ext>
                        </a:extLst>
                      </a:blip>
                      <a:srcRect l="14957" t="47863" r="62220" b="17865"/>
                      <a:stretch/>
                    </pic:blipFill>
                    <pic:spPr bwMode="auto">
                      <a:xfrm>
                        <a:off x="0" y="0"/>
                        <a:ext cx="3638550" cy="3073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84" w:author="Griselda C. Cabilla" w:date="2023-06-12T14:48:00Z">
        <w:r>
          <w:rPr>
            <w:b/>
            <w:bCs/>
            <w:lang w:val="es-AR"/>
          </w:rPr>
          <w:t>I</w:t>
        </w:r>
        <w:r w:rsidRPr="00736FB2">
          <w:rPr>
            <w:b/>
            <w:bCs/>
            <w:lang w:val="es-AR"/>
          </w:rPr>
          <w:t xml:space="preserve">magen </w:t>
        </w:r>
        <w:r>
          <w:rPr>
            <w:b/>
            <w:bCs/>
            <w:lang w:val="es-AR"/>
          </w:rPr>
          <w:t>5</w:t>
        </w:r>
        <w:r w:rsidRPr="00736FB2">
          <w:rPr>
            <w:b/>
            <w:bCs/>
            <w:lang w:val="es-AR"/>
          </w:rPr>
          <w:t xml:space="preserve">: </w:t>
        </w:r>
      </w:ins>
      <w:ins w:id="285" w:author="Griselda C. Cabilla" w:date="2023-06-12T14:49:00Z">
        <w:r w:rsidR="007D1630">
          <w:rPr>
            <w:b/>
            <w:bCs/>
            <w:lang w:val="es-AR"/>
          </w:rPr>
          <w:t>Involucramiento Corporativo</w:t>
        </w:r>
      </w:ins>
    </w:p>
    <w:p w14:paraId="088B974B" w14:textId="77777777" w:rsidR="00834999" w:rsidRDefault="00834999" w:rsidP="00F94AB7">
      <w:pPr>
        <w:rPr>
          <w:ins w:id="286" w:author="Griselda C. Cabilla" w:date="2023-06-12T14:45:00Z"/>
          <w:szCs w:val="28"/>
          <w:lang w:val="es-AR"/>
        </w:rPr>
      </w:pPr>
    </w:p>
    <w:p w14:paraId="54B51653" w14:textId="77777777" w:rsidR="00834999" w:rsidRDefault="00834999" w:rsidP="00F94AB7">
      <w:pPr>
        <w:rPr>
          <w:ins w:id="287" w:author="Griselda C. Cabilla" w:date="2023-06-12T14:44:00Z"/>
          <w:szCs w:val="28"/>
          <w:lang w:val="es-AR"/>
        </w:rPr>
      </w:pPr>
    </w:p>
    <w:p w14:paraId="2A920B13" w14:textId="207B745F" w:rsidR="00F94AB7" w:rsidRDefault="00F94AB7" w:rsidP="00F94AB7">
      <w:pPr>
        <w:rPr>
          <w:ins w:id="288" w:author="Griselda C. Cabilla" w:date="2023-06-12T14:44:00Z"/>
          <w:szCs w:val="28"/>
          <w:lang w:val="es-AR"/>
        </w:rPr>
      </w:pPr>
    </w:p>
    <w:p w14:paraId="12FE2024" w14:textId="4B5CC27E" w:rsidR="00F94AB7" w:rsidRDefault="00F94AB7" w:rsidP="00F94AB7">
      <w:pPr>
        <w:rPr>
          <w:ins w:id="289" w:author="Griselda C. Cabilla" w:date="2023-06-12T14:44:00Z"/>
          <w:szCs w:val="28"/>
          <w:lang w:val="es-AR"/>
        </w:rPr>
      </w:pPr>
    </w:p>
    <w:p w14:paraId="409E3F21" w14:textId="4961839E" w:rsidR="00F94AB7" w:rsidRDefault="00F94AB7" w:rsidP="00F94AB7">
      <w:pPr>
        <w:rPr>
          <w:ins w:id="290" w:author="Griselda C. Cabilla" w:date="2023-06-12T14:44:00Z"/>
          <w:szCs w:val="28"/>
          <w:lang w:val="es-AR"/>
        </w:rPr>
      </w:pPr>
    </w:p>
    <w:p w14:paraId="3D032FEC" w14:textId="77777777" w:rsidR="00F94AB7" w:rsidRDefault="00F94AB7" w:rsidP="00F94AB7">
      <w:pPr>
        <w:rPr>
          <w:ins w:id="291" w:author="Griselda C. Cabilla" w:date="2023-06-12T14:43:00Z"/>
          <w:szCs w:val="28"/>
          <w:lang w:val="es-AR"/>
        </w:rPr>
      </w:pPr>
    </w:p>
    <w:p w14:paraId="72DFFCB7" w14:textId="6974252B" w:rsidR="00F94AB7" w:rsidRDefault="00F94AB7" w:rsidP="00F94AB7">
      <w:pPr>
        <w:rPr>
          <w:ins w:id="292" w:author="Griselda C. Cabilla" w:date="2023-06-12T14:43:00Z"/>
          <w:szCs w:val="28"/>
          <w:lang w:val="es-AR"/>
        </w:rPr>
      </w:pPr>
    </w:p>
    <w:p w14:paraId="116DF7C1" w14:textId="6CB05F58" w:rsidR="00F94AB7" w:rsidDel="00F94AB7" w:rsidRDefault="00F94AB7" w:rsidP="005C1E2E">
      <w:pPr>
        <w:rPr>
          <w:del w:id="293" w:author="Griselda C. Cabilla" w:date="2023-06-12T14:44:00Z"/>
          <w:lang w:val="es-AR"/>
        </w:rPr>
      </w:pPr>
    </w:p>
    <w:p w14:paraId="3758DB05" w14:textId="3135BF33" w:rsidR="00B8651D" w:rsidRDefault="00B7422D" w:rsidP="005C1E2E">
      <w:pPr>
        <w:rPr>
          <w:ins w:id="294" w:author="Griselda C. Cabilla" w:date="2023-06-12T14:38:00Z"/>
          <w:szCs w:val="28"/>
          <w:lang w:val="es-AR"/>
        </w:rPr>
      </w:pPr>
      <w:r>
        <w:rPr>
          <w:szCs w:val="28"/>
          <w:lang w:val="es-AR"/>
        </w:rPr>
        <w:t xml:space="preserve">Considerando </w:t>
      </w:r>
      <w:r w:rsidR="00FE7679">
        <w:rPr>
          <w:szCs w:val="28"/>
          <w:lang w:val="es-AR"/>
        </w:rPr>
        <w:t xml:space="preserve">todo lo antes dicho </w:t>
      </w:r>
      <w:r w:rsidR="00D6084D" w:rsidRPr="00D6084D">
        <w:rPr>
          <w:szCs w:val="28"/>
          <w:lang w:val="es-AR"/>
        </w:rPr>
        <w:t>y siendo la oferta de servicios</w:t>
      </w:r>
      <w:ins w:id="295" w:author="Griselda C. Cabilla" w:date="2023-06-12T07:46:00Z">
        <w:r w:rsidR="00D6101E">
          <w:rPr>
            <w:szCs w:val="28"/>
            <w:lang w:val="es-AR"/>
          </w:rPr>
          <w:t xml:space="preserve"> sostenibles</w:t>
        </w:r>
      </w:ins>
      <w:r>
        <w:rPr>
          <w:szCs w:val="28"/>
          <w:lang w:val="es-AR"/>
        </w:rPr>
        <w:t xml:space="preserve"> en general</w:t>
      </w:r>
      <w:r w:rsidR="00D6084D" w:rsidRPr="00D6084D">
        <w:rPr>
          <w:szCs w:val="28"/>
          <w:lang w:val="es-AR"/>
        </w:rPr>
        <w:t xml:space="preserve"> </w:t>
      </w:r>
      <w:r w:rsidR="00F65FE3">
        <w:rPr>
          <w:szCs w:val="28"/>
          <w:lang w:val="es-AR"/>
        </w:rPr>
        <w:t>bastante</w:t>
      </w:r>
      <w:r w:rsidR="00D6084D" w:rsidRPr="00D6084D">
        <w:rPr>
          <w:szCs w:val="28"/>
          <w:lang w:val="es-AR"/>
        </w:rPr>
        <w:t xml:space="preserve"> escasa</w:t>
      </w:r>
      <w:del w:id="296" w:author="Griselda C. Cabilla" w:date="2023-06-12T07:46:00Z">
        <w:r w:rsidDel="00D6101E">
          <w:rPr>
            <w:szCs w:val="28"/>
            <w:lang w:val="es-AR"/>
          </w:rPr>
          <w:delText xml:space="preserve"> y casi nula en cuanto a servicio enfocados en la sustentabilidad</w:delText>
        </w:r>
      </w:del>
      <w:r w:rsidR="00D6084D" w:rsidRPr="00D6084D">
        <w:rPr>
          <w:szCs w:val="28"/>
          <w:lang w:val="es-AR"/>
        </w:rPr>
        <w:t xml:space="preserve">, </w:t>
      </w:r>
      <w:r w:rsidR="00D81DF7">
        <w:rPr>
          <w:szCs w:val="28"/>
          <w:lang w:val="es-AR"/>
        </w:rPr>
        <w:t xml:space="preserve">se concluye que </w:t>
      </w:r>
      <w:r w:rsidR="00D6084D" w:rsidRPr="00D6084D">
        <w:rPr>
          <w:szCs w:val="28"/>
          <w:lang w:val="es-AR"/>
        </w:rPr>
        <w:t>aquellos que se atrev</w:t>
      </w:r>
      <w:r w:rsidR="00F65FE3">
        <w:rPr>
          <w:szCs w:val="28"/>
          <w:lang w:val="es-AR"/>
        </w:rPr>
        <w:t>a</w:t>
      </w:r>
      <w:r w:rsidR="00D6084D" w:rsidRPr="00D6084D">
        <w:rPr>
          <w:szCs w:val="28"/>
          <w:lang w:val="es-AR"/>
        </w:rPr>
        <w:t>n a brindar servicios diferenciadores, gana</w:t>
      </w:r>
      <w:r w:rsidR="0024728E">
        <w:rPr>
          <w:szCs w:val="28"/>
          <w:lang w:val="es-AR"/>
        </w:rPr>
        <w:t>rá</w:t>
      </w:r>
      <w:r w:rsidR="00D6084D" w:rsidRPr="00D6084D">
        <w:rPr>
          <w:szCs w:val="28"/>
          <w:lang w:val="es-AR"/>
        </w:rPr>
        <w:t xml:space="preserve">n terreno en </w:t>
      </w:r>
      <w:del w:id="297" w:author="Griselda C. Cabilla" w:date="2023-06-12T08:28:00Z">
        <w:r w:rsidR="00D6084D" w:rsidRPr="00D6084D" w:rsidDel="009A3DC3">
          <w:rPr>
            <w:szCs w:val="28"/>
            <w:lang w:val="es-AR"/>
          </w:rPr>
          <w:delText xml:space="preserve">el </w:delText>
        </w:r>
      </w:del>
      <w:ins w:id="298" w:author="Griselda C. Cabilla" w:date="2023-06-12T08:28:00Z">
        <w:r w:rsidR="009A3DC3">
          <w:rPr>
            <w:szCs w:val="28"/>
            <w:lang w:val="es-AR"/>
          </w:rPr>
          <w:t xml:space="preserve">cualquier </w:t>
        </w:r>
      </w:ins>
      <w:r w:rsidR="00D6084D" w:rsidRPr="00D6084D">
        <w:rPr>
          <w:szCs w:val="28"/>
          <w:lang w:val="es-AR"/>
        </w:rPr>
        <w:t>rubro</w:t>
      </w:r>
      <w:ins w:id="299" w:author="Griselda C. Cabilla" w:date="2023-06-12T07:46:00Z">
        <w:r w:rsidR="00D6101E">
          <w:rPr>
            <w:szCs w:val="28"/>
            <w:lang w:val="es-AR"/>
          </w:rPr>
          <w:t xml:space="preserve">, </w:t>
        </w:r>
      </w:ins>
      <w:ins w:id="300" w:author="Griselda C. Cabilla" w:date="2023-06-12T08:30:00Z">
        <w:r w:rsidR="009A3DC3">
          <w:rPr>
            <w:szCs w:val="28"/>
            <w:lang w:val="es-AR"/>
          </w:rPr>
          <w:t xml:space="preserve">resultando </w:t>
        </w:r>
      </w:ins>
      <w:ins w:id="301" w:author="Griselda C. Cabilla" w:date="2023-06-12T13:44:00Z">
        <w:r w:rsidR="00D2013A">
          <w:rPr>
            <w:szCs w:val="28"/>
            <w:lang w:val="es-AR"/>
          </w:rPr>
          <w:t xml:space="preserve">que </w:t>
        </w:r>
      </w:ins>
      <w:ins w:id="302" w:author="Griselda C. Cabilla" w:date="2023-06-12T08:30:00Z">
        <w:r w:rsidR="009A3DC3">
          <w:rPr>
            <w:szCs w:val="28"/>
            <w:lang w:val="es-AR"/>
          </w:rPr>
          <w:t xml:space="preserve">el hecho de seleccionar aquellas áreas </w:t>
        </w:r>
      </w:ins>
      <w:ins w:id="303" w:author="Griselda C. Cabilla" w:date="2023-06-12T08:31:00Z">
        <w:r w:rsidR="009A3DC3">
          <w:rPr>
            <w:szCs w:val="28"/>
            <w:lang w:val="es-AR"/>
          </w:rPr>
          <w:t>del contexto social que tengan mayor valor estratégico, serán las que sumen</w:t>
        </w:r>
      </w:ins>
      <w:ins w:id="304" w:author="Griselda C. Cabilla" w:date="2023-06-12T14:38:00Z">
        <w:r w:rsidR="00F94AB7">
          <w:rPr>
            <w:szCs w:val="28"/>
            <w:lang w:val="es-AR"/>
          </w:rPr>
          <w:t xml:space="preserve"> mayor</w:t>
        </w:r>
      </w:ins>
      <w:ins w:id="305" w:author="Griselda C. Cabilla" w:date="2023-06-12T08:31:00Z">
        <w:r w:rsidR="009A3DC3">
          <w:rPr>
            <w:szCs w:val="28"/>
            <w:lang w:val="es-AR"/>
          </w:rPr>
          <w:t xml:space="preserve"> competitividad a la empresa</w:t>
        </w:r>
      </w:ins>
      <w:del w:id="306" w:author="Griselda C. Cabilla" w:date="2023-06-12T07:46:00Z">
        <w:r w:rsidR="00D6084D" w:rsidRPr="00D6084D" w:rsidDel="00D6101E">
          <w:rPr>
            <w:szCs w:val="28"/>
            <w:lang w:val="es-AR"/>
          </w:rPr>
          <w:delText>.</w:delText>
        </w:r>
      </w:del>
    </w:p>
    <w:p w14:paraId="6A86A16F" w14:textId="40835A93" w:rsidR="00F94AB7" w:rsidRDefault="00F94AB7" w:rsidP="005C1E2E">
      <w:pPr>
        <w:rPr>
          <w:ins w:id="307" w:author="Griselda C. Cabilla" w:date="2023-06-12T14:40:00Z"/>
          <w:szCs w:val="28"/>
          <w:lang w:val="es-AR"/>
        </w:rPr>
      </w:pPr>
      <w:ins w:id="308" w:author="Griselda C. Cabilla" w:date="2023-06-12T14:39:00Z">
        <w:r>
          <w:rPr>
            <w:szCs w:val="28"/>
            <w:lang w:val="es-AR"/>
          </w:rPr>
          <w:t xml:space="preserve">Se trata, entonces, de elegir una posición exclusiva: hacer las cosas de modo diferente a los competidores, de un modo que reduzca costos, o satisfaga </w:t>
        </w:r>
      </w:ins>
      <w:ins w:id="309" w:author="Griselda C. Cabilla" w:date="2023-06-12T14:40:00Z">
        <w:r>
          <w:rPr>
            <w:szCs w:val="28"/>
            <w:lang w:val="es-AR"/>
          </w:rPr>
          <w:t>mejor un conjunto particular de necesidades.</w:t>
        </w:r>
      </w:ins>
    </w:p>
    <w:p w14:paraId="2D8A14DF" w14:textId="493487F5" w:rsidR="00F94AB7" w:rsidRDefault="007D1630">
      <w:pPr>
        <w:ind w:left="1440"/>
        <w:rPr>
          <w:ins w:id="310" w:author="Griselda C. Cabilla" w:date="2023-06-12T08:32:00Z"/>
          <w:szCs w:val="28"/>
          <w:lang w:val="es-AR"/>
        </w:rPr>
        <w:pPrChange w:id="311" w:author="Griselda C. Cabilla" w:date="2023-06-12T14:49:00Z">
          <w:pPr/>
        </w:pPrChange>
      </w:pPr>
      <w:ins w:id="312" w:author="Griselda C. Cabilla" w:date="2023-06-12T14:49:00Z">
        <w:r>
          <w:rPr>
            <w:b/>
            <w:bCs/>
            <w:lang w:val="es-AR"/>
          </w:rPr>
          <w:t>I</w:t>
        </w:r>
        <w:r w:rsidRPr="00736FB2">
          <w:rPr>
            <w:b/>
            <w:bCs/>
            <w:lang w:val="es-AR"/>
          </w:rPr>
          <w:t xml:space="preserve">magen </w:t>
        </w:r>
        <w:r>
          <w:rPr>
            <w:b/>
            <w:bCs/>
            <w:lang w:val="es-AR"/>
          </w:rPr>
          <w:t>6</w:t>
        </w:r>
        <w:r w:rsidRPr="00736FB2">
          <w:rPr>
            <w:b/>
            <w:bCs/>
            <w:lang w:val="es-AR"/>
          </w:rPr>
          <w:t xml:space="preserve">: </w:t>
        </w:r>
      </w:ins>
      <w:ins w:id="313" w:author="Griselda C. Cabilla" w:date="2023-06-12T08:32:00Z">
        <w:r w:rsidR="00834999">
          <w:rPr>
            <w:noProof/>
          </w:rPr>
          <w:drawing>
            <wp:anchor distT="0" distB="0" distL="114300" distR="114300" simplePos="0" relativeHeight="251660288" behindDoc="0" locked="0" layoutInCell="1" allowOverlap="1" wp14:anchorId="67C6B032" wp14:editId="57F396EF">
              <wp:simplePos x="0" y="0"/>
              <wp:positionH relativeFrom="column">
                <wp:posOffset>-95250</wp:posOffset>
              </wp:positionH>
              <wp:positionV relativeFrom="paragraph">
                <wp:posOffset>260985</wp:posOffset>
              </wp:positionV>
              <wp:extent cx="6415054" cy="5137150"/>
              <wp:effectExtent l="0" t="0" r="0" b="0"/>
              <wp:wrapNone/>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rotWithShape="1">
                      <a:blip r:embed="rId28">
                        <a:extLst>
                          <a:ext uri="{28A0092B-C50C-407E-A947-70E740481C1C}">
                            <a14:useLocalDpi xmlns:a14="http://schemas.microsoft.com/office/drawing/2010/main" val="0"/>
                          </a:ext>
                        </a:extLst>
                      </a:blip>
                      <a:srcRect l="16175" t="22651" r="35187" b="8106"/>
                      <a:stretch/>
                    </pic:blipFill>
                    <pic:spPr bwMode="auto">
                      <a:xfrm>
                        <a:off x="0" y="0"/>
                        <a:ext cx="6415054" cy="513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14" w:author="Griselda C. Cabilla" w:date="2023-06-12T14:49:00Z">
        <w:r>
          <w:rPr>
            <w:b/>
            <w:bCs/>
            <w:lang w:val="es-AR"/>
          </w:rPr>
          <w:t xml:space="preserve">Impacto Social en la Cadena de </w:t>
        </w:r>
        <w:commentRangeStart w:id="315"/>
        <w:r>
          <w:rPr>
            <w:b/>
            <w:bCs/>
            <w:lang w:val="es-AR"/>
          </w:rPr>
          <w:t>Valor</w:t>
        </w:r>
      </w:ins>
      <w:commentRangeEnd w:id="315"/>
      <w:r w:rsidR="0049770E">
        <w:rPr>
          <w:rStyle w:val="Refdecomentario"/>
        </w:rPr>
        <w:commentReference w:id="315"/>
      </w:r>
    </w:p>
    <w:p w14:paraId="555BBC06" w14:textId="3C7EB990" w:rsidR="009A3DC3" w:rsidRDefault="009A3DC3" w:rsidP="005C1E2E">
      <w:pPr>
        <w:rPr>
          <w:ins w:id="316" w:author="Griselda C. Cabilla" w:date="2023-06-12T08:32:00Z"/>
          <w:szCs w:val="28"/>
          <w:lang w:val="es-AR"/>
        </w:rPr>
      </w:pPr>
    </w:p>
    <w:p w14:paraId="64A194B0" w14:textId="7141E657" w:rsidR="009A3DC3" w:rsidRDefault="009A3DC3" w:rsidP="005C1E2E">
      <w:pPr>
        <w:rPr>
          <w:ins w:id="317" w:author="Griselda C. Cabilla" w:date="2023-06-12T08:32:00Z"/>
          <w:szCs w:val="28"/>
          <w:lang w:val="es-AR"/>
        </w:rPr>
      </w:pPr>
    </w:p>
    <w:p w14:paraId="08545836" w14:textId="2DA0748C" w:rsidR="009A3DC3" w:rsidRDefault="009A3DC3" w:rsidP="005C1E2E">
      <w:pPr>
        <w:rPr>
          <w:ins w:id="318" w:author="Griselda C. Cabilla" w:date="2023-06-12T08:32:00Z"/>
          <w:szCs w:val="28"/>
          <w:lang w:val="es-AR"/>
        </w:rPr>
      </w:pPr>
    </w:p>
    <w:p w14:paraId="28429EA4" w14:textId="17773C6B" w:rsidR="009A3DC3" w:rsidRDefault="009A3DC3" w:rsidP="005C1E2E">
      <w:pPr>
        <w:rPr>
          <w:ins w:id="319" w:author="Griselda C. Cabilla" w:date="2023-06-12T08:32:00Z"/>
          <w:szCs w:val="28"/>
          <w:lang w:val="es-AR"/>
        </w:rPr>
      </w:pPr>
    </w:p>
    <w:p w14:paraId="687D3BD6" w14:textId="77777777" w:rsidR="009A3DC3" w:rsidRDefault="009A3DC3" w:rsidP="005C1E2E">
      <w:pPr>
        <w:rPr>
          <w:ins w:id="320" w:author="Griselda C. Cabilla" w:date="2023-06-09T07:25:00Z"/>
          <w:szCs w:val="28"/>
          <w:lang w:val="es-AR"/>
        </w:rPr>
      </w:pPr>
    </w:p>
    <w:p w14:paraId="68666E36" w14:textId="77777777" w:rsidR="00133F01" w:rsidRDefault="00133F01" w:rsidP="00133F01">
      <w:pPr>
        <w:pStyle w:val="z-Principiodelformulario"/>
        <w:rPr>
          <w:ins w:id="321" w:author="Griselda C. Cabilla" w:date="2023-06-09T07:25:00Z"/>
        </w:rPr>
      </w:pPr>
      <w:ins w:id="322" w:author="Griselda C. Cabilla" w:date="2023-06-09T07:25:00Z">
        <w:r>
          <w:t>Principio del formulario</w:t>
        </w:r>
      </w:ins>
    </w:p>
    <w:p w14:paraId="327CE4EC" w14:textId="77777777" w:rsidR="00133F01" w:rsidRDefault="00133F01" w:rsidP="005C1E2E">
      <w:pPr>
        <w:rPr>
          <w:ins w:id="323" w:author="Griselda C. Cabilla" w:date="2023-06-08T18:53:00Z"/>
          <w:szCs w:val="28"/>
          <w:lang w:val="es-AR"/>
        </w:rPr>
      </w:pPr>
    </w:p>
    <w:p w14:paraId="1D4E89A9" w14:textId="77777777" w:rsidR="000C6ECA" w:rsidRPr="000C6ECA" w:rsidRDefault="000C6ECA" w:rsidP="000C6ECA">
      <w:pPr>
        <w:rPr>
          <w:szCs w:val="28"/>
          <w:lang w:val="es-AR"/>
        </w:rPr>
      </w:pPr>
    </w:p>
    <w:p w14:paraId="37507085" w14:textId="77777777" w:rsidR="00B8651D" w:rsidRDefault="00B8651D" w:rsidP="005C1E2E">
      <w:pPr>
        <w:rPr>
          <w:szCs w:val="28"/>
          <w:lang w:val="es-AR"/>
        </w:rPr>
      </w:pPr>
      <w:r>
        <w:rPr>
          <w:szCs w:val="28"/>
          <w:lang w:val="es-AR"/>
        </w:rPr>
        <w:br w:type="page"/>
      </w:r>
    </w:p>
    <w:p w14:paraId="391DD40F" w14:textId="0FABD546" w:rsidR="00B667B5" w:rsidDel="00834999" w:rsidRDefault="00B667B5" w:rsidP="00B8651D">
      <w:pPr>
        <w:rPr>
          <w:del w:id="324" w:author="Griselda C. Cabilla" w:date="2023-06-12T14:45:00Z"/>
          <w:rFonts w:cs="Times New Roman"/>
          <w:szCs w:val="28"/>
          <w:lang w:val="es-AR"/>
        </w:rPr>
      </w:pPr>
    </w:p>
    <w:p w14:paraId="2FEE4F9D" w14:textId="6DDF1934" w:rsidR="00B46C64" w:rsidRDefault="0058706D" w:rsidP="00370051">
      <w:pPr>
        <w:pStyle w:val="Ttulo1"/>
        <w:rPr>
          <w:lang w:val="es-AR"/>
        </w:rPr>
      </w:pPr>
      <w:bookmarkStart w:id="325" w:name="_Toc133127591"/>
      <w:r>
        <w:rPr>
          <w:lang w:val="es-AR"/>
        </w:rPr>
        <w:t>Etapas del Proyecto</w:t>
      </w:r>
      <w:bookmarkEnd w:id="325"/>
    </w:p>
    <w:p w14:paraId="22D6DBD3" w14:textId="4444A957" w:rsidR="0058706D" w:rsidDel="00DE17F1" w:rsidRDefault="0058706D" w:rsidP="00B46C64">
      <w:pPr>
        <w:jc w:val="center"/>
        <w:rPr>
          <w:del w:id="326" w:author="Griselda C. Cabilla" w:date="2023-06-12T14:50:00Z"/>
          <w:rFonts w:cs="Times New Roman"/>
          <w:b/>
          <w:bCs/>
          <w:szCs w:val="24"/>
          <w:lang w:val="es-AR"/>
        </w:rPr>
      </w:pPr>
    </w:p>
    <w:p w14:paraId="21999A0D" w14:textId="17E5EE59" w:rsidR="00DB2B44" w:rsidDel="00DE17F1" w:rsidRDefault="00DB2B44" w:rsidP="00B46C64">
      <w:pPr>
        <w:jc w:val="center"/>
        <w:rPr>
          <w:del w:id="327" w:author="Griselda C. Cabilla" w:date="2023-06-12T14:50:00Z"/>
          <w:rFonts w:cs="Times New Roman"/>
          <w:b/>
          <w:bCs/>
          <w:szCs w:val="24"/>
          <w:lang w:val="es-AR"/>
        </w:rPr>
      </w:pPr>
    </w:p>
    <w:p w14:paraId="51D3F1B9" w14:textId="2A766664" w:rsidR="00C157E4" w:rsidRDefault="00C157E4" w:rsidP="005C1E2E">
      <w:pPr>
        <w:rPr>
          <w:lang w:val="es-AR"/>
        </w:rPr>
      </w:pPr>
      <w:r>
        <w:rPr>
          <w:lang w:val="es-AR"/>
        </w:rPr>
        <w:t>Para este proyecto, consideraremos las siguientes etapas básicas:</w:t>
      </w:r>
    </w:p>
    <w:p w14:paraId="3E2911FD" w14:textId="2FF60B33" w:rsidR="00C157E4" w:rsidRDefault="00376969" w:rsidP="005C1E2E">
      <w:pPr>
        <w:rPr>
          <w:lang w:val="es-AR"/>
        </w:rPr>
      </w:pPr>
      <w:r w:rsidRPr="00C157E4">
        <w:rPr>
          <w:lang w:val="es-AR"/>
        </w:rPr>
        <w:t xml:space="preserve">Primera etapa: </w:t>
      </w:r>
      <w:r w:rsidR="00C157E4">
        <w:rPr>
          <w:b/>
          <w:bCs/>
          <w:lang w:val="es-AR"/>
        </w:rPr>
        <w:t>R</w:t>
      </w:r>
      <w:r w:rsidR="00723835">
        <w:rPr>
          <w:b/>
          <w:bCs/>
          <w:lang w:val="es-AR"/>
        </w:rPr>
        <w:t>evisión</w:t>
      </w:r>
      <w:r w:rsidR="00C157E4">
        <w:rPr>
          <w:b/>
          <w:bCs/>
          <w:lang w:val="es-AR"/>
        </w:rPr>
        <w:t xml:space="preserve"> d</w:t>
      </w:r>
      <w:r w:rsidR="00C157E4" w:rsidRPr="00C157E4">
        <w:rPr>
          <w:b/>
          <w:bCs/>
          <w:lang w:val="es-AR"/>
        </w:rPr>
        <w:t>e</w:t>
      </w:r>
      <w:r w:rsidR="00C157E4">
        <w:rPr>
          <w:lang w:val="es-AR"/>
        </w:rPr>
        <w:t xml:space="preserve"> </w:t>
      </w:r>
      <w:r w:rsidR="00C157E4">
        <w:rPr>
          <w:b/>
          <w:bCs/>
          <w:lang w:val="es-AR"/>
        </w:rPr>
        <w:t>Antecedentes</w:t>
      </w:r>
      <w:r w:rsidRPr="00C157E4">
        <w:rPr>
          <w:lang w:val="es-AR"/>
        </w:rPr>
        <w:t xml:space="preserve">, donde </w:t>
      </w:r>
      <w:r w:rsidR="00C157E4">
        <w:rPr>
          <w:lang w:val="es-AR"/>
        </w:rPr>
        <w:t>se trabajará con encuestas e investigación básica del comportamiento del mercado y de la sociedad de la localidad al respecto del manejo de los residuos sólidos y el reciclado.</w:t>
      </w:r>
    </w:p>
    <w:p w14:paraId="7F4F3FEE" w14:textId="1E548234" w:rsidR="009D308F" w:rsidRDefault="009D308F" w:rsidP="005C1E2E">
      <w:pPr>
        <w:rPr>
          <w:lang w:val="es-AR"/>
        </w:rPr>
      </w:pPr>
      <w:r>
        <w:rPr>
          <w:lang w:val="es-AR"/>
        </w:rPr>
        <w:t>Adicionalmente a la investigación de Antecedentes históricos, se relevará mediante encuestas la percepción del mercado acerca de la sustentabilidad del negocio. Estas encuestas serán enviadas por google forms.</w:t>
      </w:r>
    </w:p>
    <w:p w14:paraId="2B13B85E" w14:textId="6AF0E62C" w:rsidR="009D308F" w:rsidRDefault="009D308F" w:rsidP="005C1E2E">
      <w:pPr>
        <w:rPr>
          <w:lang w:val="es-AR"/>
        </w:rPr>
      </w:pPr>
      <w:r>
        <w:rPr>
          <w:lang w:val="es-AR"/>
        </w:rPr>
        <w:t>Una primer</w:t>
      </w:r>
      <w:r w:rsidR="003B3465">
        <w:rPr>
          <w:lang w:val="es-AR"/>
        </w:rPr>
        <w:t>a</w:t>
      </w:r>
      <w:r>
        <w:rPr>
          <w:lang w:val="es-AR"/>
        </w:rPr>
        <w:t xml:space="preserve"> aproximación, la cual fue compartida a Compradores de empresas de servicios de la zona de Añelo</w:t>
      </w:r>
      <w:r w:rsidR="006127D4">
        <w:rPr>
          <w:lang w:val="es-AR"/>
        </w:rPr>
        <w:t xml:space="preserve"> se comparte en Anexo I, con sus resultados.</w:t>
      </w:r>
    </w:p>
    <w:p w14:paraId="25A29A66" w14:textId="185C9DF8" w:rsidR="00C65B9E" w:rsidRPr="00C65B9E" w:rsidRDefault="00C65B9E" w:rsidP="005C1E2E">
      <w:pPr>
        <w:rPr>
          <w:lang w:val="es-AR"/>
        </w:rPr>
      </w:pPr>
      <w:r w:rsidRPr="00C65B9E">
        <w:rPr>
          <w:lang w:val="es-AR"/>
        </w:rPr>
        <w:t>El diagrama de Pareto</w:t>
      </w:r>
      <w:r>
        <w:rPr>
          <w:lang w:val="es-AR"/>
        </w:rPr>
        <w:t xml:space="preserve"> utilizado para el análisis</w:t>
      </w:r>
      <w:r w:rsidRPr="00C65B9E">
        <w:rPr>
          <w:lang w:val="es-AR"/>
        </w:rPr>
        <w:t xml:space="preserve"> nos permite visualizar gráficamente el principio de Pareto (pocos vitales, muchos triviales), es decir, que hay muchos problemas sin importancia frente a unos pocos muy importantes. Mediante la gráfica colocamos los "pocos que son vitales" a la izquierda y los "muchos triviales" a la derecha. </w:t>
      </w:r>
    </w:p>
    <w:p w14:paraId="6A09FF63" w14:textId="77777777" w:rsidR="00C65B9E" w:rsidRPr="00C65B9E" w:rsidRDefault="00C65B9E" w:rsidP="005C1E2E">
      <w:pPr>
        <w:rPr>
          <w:lang w:val="es-AR"/>
        </w:rPr>
      </w:pPr>
      <w:r w:rsidRPr="00C65B9E">
        <w:rPr>
          <w:lang w:val="es-AR"/>
        </w:rPr>
        <w:t xml:space="preserve">Hay que tener en cuenta que tanto la distribución de los efectos como sus posibles causas no es un proceso lineal sino que el 20% de las causas totales hace que sean originados el 80% de los efectos y rebotes internos del pronosticado. </w:t>
      </w:r>
    </w:p>
    <w:p w14:paraId="1C976BFB" w14:textId="1CB7A83C" w:rsidR="00C65B9E" w:rsidRDefault="00C65B9E" w:rsidP="005C1E2E">
      <w:pPr>
        <w:rPr>
          <w:lang w:val="es-AR"/>
        </w:rPr>
      </w:pPr>
      <w:r w:rsidRPr="00C65B9E">
        <w:rPr>
          <w:lang w:val="es-AR"/>
        </w:rPr>
        <w:lastRenderedPageBreak/>
        <w:t>El principal uso que tiene el elaborar este tipo de diagrama es para poder establecer un orden de prioridades en la toma de decisiones dentro de una organización.</w:t>
      </w:r>
    </w:p>
    <w:p w14:paraId="46E95AD6" w14:textId="42843113" w:rsidR="00DB2B44" w:rsidRDefault="00DB2B44" w:rsidP="005C1E2E">
      <w:pPr>
        <w:rPr>
          <w:lang w:val="es-AR"/>
        </w:rPr>
      </w:pPr>
      <w:r w:rsidRPr="00DB2B44">
        <w:rPr>
          <w:lang w:val="es-AR"/>
        </w:rPr>
        <w:t>En nuestro caso, se determina que las necesidades a trabajar en forma prioritaria serían</w:t>
      </w:r>
      <w:r w:rsidR="005925F1">
        <w:rPr>
          <w:lang w:val="es-AR"/>
        </w:rPr>
        <w:t>, la reducción de co</w:t>
      </w:r>
      <w:r w:rsidRPr="00DB2B44">
        <w:rPr>
          <w:lang w:val="es-AR"/>
        </w:rPr>
        <w:t>stos</w:t>
      </w:r>
      <w:r w:rsidR="005925F1">
        <w:rPr>
          <w:lang w:val="es-AR"/>
        </w:rPr>
        <w:t xml:space="preserve"> – eventualmente mejorados</w:t>
      </w:r>
      <w:r w:rsidRPr="00DB2B44">
        <w:rPr>
          <w:lang w:val="es-AR"/>
        </w:rPr>
        <w:t xml:space="preserve"> por logística circular</w:t>
      </w:r>
      <w:r w:rsidR="005925F1">
        <w:rPr>
          <w:lang w:val="es-AR"/>
        </w:rPr>
        <w:t>, en segundo lugar tener una mayor eficiencia por el uso de envases retornables, y por último la necesidad del manejo granel de productos que se consumen en grandes volumenes en el negocio de Upstream de la zona.</w:t>
      </w:r>
    </w:p>
    <w:p w14:paraId="790C8A35" w14:textId="350688F7" w:rsidR="00DB2B44" w:rsidRDefault="000A4871" w:rsidP="005C1E2E">
      <w:pPr>
        <w:rPr>
          <w:lang w:val="es-AR"/>
        </w:rPr>
      </w:pPr>
      <w:r>
        <w:rPr>
          <w:lang w:val="es-AR"/>
        </w:rPr>
        <w:t>Esto es solamente a los fines de iniciar el contacto con potenciales clientes. Luego, s</w:t>
      </w:r>
      <w:r w:rsidR="00DB2B44">
        <w:rPr>
          <w:lang w:val="es-AR"/>
        </w:rPr>
        <w:t>e continuará el trabajo realizando entrevistas personales con los referentes de compras y de QHSE</w:t>
      </w:r>
      <w:r w:rsidR="00DB2B44">
        <w:rPr>
          <w:rStyle w:val="Refdenotaalpie"/>
          <w:rFonts w:cs="Times New Roman"/>
          <w:lang w:val="es-AR"/>
        </w:rPr>
        <w:footnoteReference w:id="8"/>
      </w:r>
      <w:r w:rsidR="00F65F3A">
        <w:rPr>
          <w:lang w:val="es-AR"/>
        </w:rPr>
        <w:t xml:space="preserve"> para definir el peso que tendrá el aporte de la </w:t>
      </w:r>
      <w:r w:rsidR="00F45EB4">
        <w:rPr>
          <w:lang w:val="es-AR"/>
        </w:rPr>
        <w:t>logística</w:t>
      </w:r>
      <w:r w:rsidR="00F65F3A">
        <w:rPr>
          <w:lang w:val="es-AR"/>
        </w:rPr>
        <w:t xml:space="preserve"> circular a la situación planteada, ya que los objetivos finales de cada uno de los sectores mencionados es único: disminuir costos, pero los medios para lograr el objetivo puede no ser parecido.</w:t>
      </w:r>
    </w:p>
    <w:p w14:paraId="217D6AEC" w14:textId="4AB8E390" w:rsidR="00DB2B44" w:rsidRDefault="003A3DE2" w:rsidP="005C1E2E">
      <w:pPr>
        <w:rPr>
          <w:lang w:val="es-AR"/>
        </w:rPr>
      </w:pPr>
      <w:r>
        <w:rPr>
          <w:lang w:val="es-AR"/>
        </w:rPr>
        <w:t>Dentro de antecedentes también será importante recabar información sobre transporte, costos, fórmulas de ajuste, posibilidad de sinergia con consolidados y graneles y hacer un estudio de posibles proveedores de envases retornables, análisis de su durabilidad, capacidades y certificados que cada uno de los envases tiene, de acuerdo al producto a contener.</w:t>
      </w:r>
    </w:p>
    <w:p w14:paraId="31FEEEAB" w14:textId="77777777" w:rsidR="003A3DE2" w:rsidRDefault="003A3DE2" w:rsidP="005C1E2E">
      <w:pPr>
        <w:rPr>
          <w:lang w:val="es-AR"/>
        </w:rPr>
      </w:pPr>
    </w:p>
    <w:p w14:paraId="331B61F2" w14:textId="2755B39A" w:rsidR="009F1ADB" w:rsidRDefault="009F1ADB" w:rsidP="005C1E2E">
      <w:pPr>
        <w:rPr>
          <w:lang w:val="es-AR"/>
        </w:rPr>
      </w:pPr>
      <w:r>
        <w:rPr>
          <w:lang w:val="es-AR"/>
        </w:rPr>
        <w:t xml:space="preserve">Luego se hará la definición del </w:t>
      </w:r>
      <w:r w:rsidRPr="009F1ADB">
        <w:rPr>
          <w:b/>
          <w:bCs/>
          <w:lang w:val="es-AR"/>
        </w:rPr>
        <w:t>Alcance del Proyecto</w:t>
      </w:r>
      <w:r>
        <w:rPr>
          <w:lang w:val="es-AR"/>
        </w:rPr>
        <w:t xml:space="preserve">, en base justamente a los antecedentes </w:t>
      </w:r>
      <w:r w:rsidR="000D4F6A">
        <w:rPr>
          <w:lang w:val="es-AR"/>
        </w:rPr>
        <w:t>que se hayan recabado</w:t>
      </w:r>
      <w:r>
        <w:rPr>
          <w:lang w:val="es-AR"/>
        </w:rPr>
        <w:t xml:space="preserve"> y las posibilidades regionales. </w:t>
      </w:r>
    </w:p>
    <w:p w14:paraId="1DD7D40B" w14:textId="46220AA9" w:rsidR="00E97884" w:rsidRDefault="00E97884" w:rsidP="005C1E2E">
      <w:pPr>
        <w:rPr>
          <w:lang w:val="es-AR"/>
        </w:rPr>
      </w:pPr>
      <w:r>
        <w:rPr>
          <w:lang w:val="es-AR"/>
        </w:rPr>
        <w:lastRenderedPageBreak/>
        <w:t>Es importante que quede claro qué no se podrá lograr, en caso de conocerlo, por limitaciones en el presupuesto</w:t>
      </w:r>
      <w:r w:rsidR="002C4B4F">
        <w:rPr>
          <w:lang w:val="es-AR"/>
        </w:rPr>
        <w:t>, por limitaciones temporales, o por los motivos que pudieran ser.</w:t>
      </w:r>
    </w:p>
    <w:p w14:paraId="22FFBEC0" w14:textId="77777777" w:rsidR="002C4B4F" w:rsidRDefault="002C4B4F" w:rsidP="005C1E2E">
      <w:pPr>
        <w:rPr>
          <w:lang w:val="es-AR"/>
        </w:rPr>
      </w:pPr>
    </w:p>
    <w:p w14:paraId="76C6EE70" w14:textId="24B9C119" w:rsidR="009F1ADB" w:rsidRDefault="009F1ADB" w:rsidP="005C1E2E">
      <w:pPr>
        <w:rPr>
          <w:rFonts w:eastAsia="Times New Roman"/>
          <w:szCs w:val="24"/>
          <w:lang w:val="es-AR"/>
        </w:rPr>
      </w:pPr>
      <w:r w:rsidRPr="00C157E4">
        <w:rPr>
          <w:lang w:val="es-AR"/>
        </w:rPr>
        <w:t xml:space="preserve">En una </w:t>
      </w:r>
      <w:r>
        <w:rPr>
          <w:lang w:val="es-AR"/>
        </w:rPr>
        <w:t>tercera</w:t>
      </w:r>
      <w:r w:rsidRPr="00C157E4">
        <w:rPr>
          <w:lang w:val="es-AR"/>
        </w:rPr>
        <w:t xml:space="preserve"> etapa, denominada </w:t>
      </w:r>
      <w:r w:rsidRPr="00C157E4">
        <w:rPr>
          <w:b/>
          <w:bCs/>
          <w:lang w:val="es-AR"/>
        </w:rPr>
        <w:t>Conceptualización</w:t>
      </w:r>
      <w:r w:rsidRPr="00C157E4">
        <w:rPr>
          <w:lang w:val="es-AR"/>
        </w:rPr>
        <w:t>, trabajaremos en desarrollar la</w:t>
      </w:r>
      <w:r>
        <w:rPr>
          <w:lang w:val="es-AR"/>
        </w:rPr>
        <w:t>s</w:t>
      </w:r>
      <w:r w:rsidRPr="00C157E4">
        <w:rPr>
          <w:lang w:val="es-AR"/>
        </w:rPr>
        <w:t xml:space="preserve"> idea</w:t>
      </w:r>
      <w:r>
        <w:rPr>
          <w:lang w:val="es-AR"/>
        </w:rPr>
        <w:t xml:space="preserve">s </w:t>
      </w:r>
      <w:r w:rsidRPr="00C157E4">
        <w:rPr>
          <w:lang w:val="es-AR"/>
        </w:rPr>
        <w:t xml:space="preserve">previa a la implementación. </w:t>
      </w:r>
      <w:r>
        <w:rPr>
          <w:lang w:val="es-AR"/>
        </w:rPr>
        <w:t xml:space="preserve">Aquí se verificará si el compromiso de la empresa es consistente, si existen los recursos necesarios en la zona, en la región, en el país, y si es </w:t>
      </w:r>
      <w:r>
        <w:rPr>
          <w:rFonts w:eastAsia="Times New Roman"/>
          <w:szCs w:val="24"/>
          <w:lang w:val="es-AR"/>
        </w:rPr>
        <w:t>presupuestariamente viable.</w:t>
      </w:r>
    </w:p>
    <w:p w14:paraId="32F862F1" w14:textId="46183AFE" w:rsidR="009F1ADB" w:rsidRDefault="00C157E4" w:rsidP="005C1E2E">
      <w:pPr>
        <w:rPr>
          <w:lang w:val="es-AR"/>
        </w:rPr>
      </w:pPr>
      <w:r>
        <w:rPr>
          <w:lang w:val="es-AR"/>
        </w:rPr>
        <w:t>Paralelamente</w:t>
      </w:r>
      <w:r w:rsidR="009F1ADB">
        <w:rPr>
          <w:lang w:val="es-AR"/>
        </w:rPr>
        <w:t>, para responder la pregunta acerca de los recursos</w:t>
      </w:r>
      <w:r w:rsidR="00376EE7">
        <w:rPr>
          <w:lang w:val="es-AR"/>
        </w:rPr>
        <w:t xml:space="preserve"> necesarios</w:t>
      </w:r>
      <w:r w:rsidR="009F1ADB">
        <w:rPr>
          <w:lang w:val="es-AR"/>
        </w:rPr>
        <w:t xml:space="preserve">, </w:t>
      </w:r>
      <w:r>
        <w:rPr>
          <w:lang w:val="es-AR"/>
        </w:rPr>
        <w:t xml:space="preserve">se </w:t>
      </w:r>
      <w:r w:rsidR="009F1ADB">
        <w:rPr>
          <w:lang w:val="es-AR"/>
        </w:rPr>
        <w:t xml:space="preserve">deberá </w:t>
      </w:r>
      <w:r>
        <w:rPr>
          <w:lang w:val="es-AR"/>
        </w:rPr>
        <w:t xml:space="preserve">trabajar en el desarrollo de proveedores </w:t>
      </w:r>
      <w:r w:rsidR="009F1ADB">
        <w:rPr>
          <w:lang w:val="es-AR"/>
        </w:rPr>
        <w:t>de envases especializados según el tipo de químico a contener, tanto en alquiler como en venta</w:t>
      </w:r>
      <w:r w:rsidR="00376EE7">
        <w:rPr>
          <w:lang w:val="es-AR"/>
        </w:rPr>
        <w:t>, buscando espacios que nos permitan una sinergia con este proyecto.</w:t>
      </w:r>
    </w:p>
    <w:p w14:paraId="5A5909B7" w14:textId="37C18334" w:rsidR="00C157E4" w:rsidRDefault="009F1ADB" w:rsidP="005C1E2E">
      <w:pPr>
        <w:rPr>
          <w:lang w:val="es-AR"/>
        </w:rPr>
      </w:pPr>
      <w:r>
        <w:rPr>
          <w:lang w:val="es-AR"/>
        </w:rPr>
        <w:t>Asímismo, se trabajará para generar acuerdos con transportistas de productos a</w:t>
      </w:r>
      <w:r w:rsidR="00C157E4">
        <w:rPr>
          <w:lang w:val="es-AR"/>
        </w:rPr>
        <w:t xml:space="preserve"> granel que cubran la ruta Buenos Aires – Neuquén, a fin de obtener precios competitivos. </w:t>
      </w:r>
    </w:p>
    <w:p w14:paraId="413ABEBC" w14:textId="246A174C" w:rsidR="009F1ADB" w:rsidRDefault="00376969" w:rsidP="005C1E2E">
      <w:pPr>
        <w:rPr>
          <w:lang w:val="es-AR"/>
        </w:rPr>
      </w:pPr>
      <w:r w:rsidRPr="00C157E4">
        <w:rPr>
          <w:lang w:val="es-AR"/>
        </w:rPr>
        <w:t>Se coordinará</w:t>
      </w:r>
      <w:r w:rsidR="00376EE7">
        <w:rPr>
          <w:lang w:val="es-AR"/>
        </w:rPr>
        <w:t xml:space="preserve">n </w:t>
      </w:r>
      <w:r w:rsidRPr="00C157E4">
        <w:rPr>
          <w:lang w:val="es-AR"/>
        </w:rPr>
        <w:t xml:space="preserve">reuniones con los </w:t>
      </w:r>
      <w:r w:rsidR="009F1ADB">
        <w:rPr>
          <w:lang w:val="es-AR"/>
        </w:rPr>
        <w:t>clientes</w:t>
      </w:r>
      <w:r w:rsidRPr="00C157E4">
        <w:rPr>
          <w:lang w:val="es-AR"/>
        </w:rPr>
        <w:t xml:space="preserve"> </w:t>
      </w:r>
      <w:r w:rsidR="00376EE7">
        <w:rPr>
          <w:lang w:val="es-AR"/>
        </w:rPr>
        <w:t>mas importantes</w:t>
      </w:r>
      <w:r w:rsidRPr="00C157E4">
        <w:rPr>
          <w:lang w:val="es-AR"/>
        </w:rPr>
        <w:t xml:space="preserve"> de la empresa a nivel </w:t>
      </w:r>
      <w:r w:rsidR="009F1ADB">
        <w:rPr>
          <w:lang w:val="es-AR"/>
        </w:rPr>
        <w:t>regional</w:t>
      </w:r>
      <w:r w:rsidRPr="00C157E4">
        <w:rPr>
          <w:lang w:val="es-AR"/>
        </w:rPr>
        <w:t>, para presentar el proyecto</w:t>
      </w:r>
      <w:r w:rsidR="00376EE7">
        <w:rPr>
          <w:lang w:val="es-AR"/>
        </w:rPr>
        <w:t>, de forma de poder calibrar las expectativas y que puedan avanzar en la gestión de cambios para poder avanzar con la nueva metodología de trabajo</w:t>
      </w:r>
      <w:r w:rsidRPr="00C157E4">
        <w:rPr>
          <w:lang w:val="es-AR"/>
        </w:rPr>
        <w:t>.</w:t>
      </w:r>
    </w:p>
    <w:p w14:paraId="0A288214" w14:textId="1F0D87C8" w:rsidR="00376969" w:rsidRDefault="00376969" w:rsidP="005C1E2E">
      <w:pPr>
        <w:rPr>
          <w:lang w:val="es-AR"/>
        </w:rPr>
      </w:pPr>
      <w:r w:rsidRPr="00C157E4">
        <w:rPr>
          <w:lang w:val="es-AR"/>
        </w:rPr>
        <w:t xml:space="preserve">Es fundamental trabajar con información certera con los clientes, no generar dudas </w:t>
      </w:r>
      <w:r w:rsidR="009F1ADB">
        <w:rPr>
          <w:lang w:val="es-AR"/>
        </w:rPr>
        <w:t xml:space="preserve">sobre la metodología con la que se </w:t>
      </w:r>
      <w:r w:rsidRPr="00C157E4">
        <w:rPr>
          <w:lang w:val="es-AR"/>
        </w:rPr>
        <w:t>desarrollará el proyecto, explicitando los beneficios que éste les generará una vez implementado.</w:t>
      </w:r>
    </w:p>
    <w:p w14:paraId="651EB422" w14:textId="1C6052AE" w:rsidR="00376EE7" w:rsidRDefault="00376EE7" w:rsidP="005C1E2E">
      <w:pPr>
        <w:rPr>
          <w:lang w:val="es-AR"/>
        </w:rPr>
      </w:pPr>
      <w:r>
        <w:rPr>
          <w:lang w:val="es-AR"/>
        </w:rPr>
        <w:lastRenderedPageBreak/>
        <w:t>En esta etapa también deberá hacerse la gestión de cambios propia, generando los procedimientos necesarios para asegurar la implementación del nuevo sistema con eficacia, manteniendo los elevados estándares de calidad característicos.</w:t>
      </w:r>
    </w:p>
    <w:p w14:paraId="4CF6B05F" w14:textId="3222BFCC" w:rsidR="003372B4" w:rsidRDefault="000C6564" w:rsidP="005C1E2E">
      <w:pPr>
        <w:rPr>
          <w:lang w:val="es-AR"/>
        </w:rPr>
      </w:pPr>
      <w:r>
        <w:rPr>
          <w:lang w:val="es-AR"/>
        </w:rPr>
        <w:t>En paralelo a esta tercera etapa, y c</w:t>
      </w:r>
      <w:r w:rsidR="003372B4">
        <w:rPr>
          <w:lang w:val="es-AR"/>
        </w:rPr>
        <w:t xml:space="preserve">omo parte del proceso, se </w:t>
      </w:r>
      <w:r>
        <w:rPr>
          <w:lang w:val="es-AR"/>
        </w:rPr>
        <w:t>comenzó</w:t>
      </w:r>
      <w:r w:rsidR="003372B4">
        <w:rPr>
          <w:lang w:val="es-AR"/>
        </w:rPr>
        <w:t xml:space="preserve"> trabajar </w:t>
      </w:r>
      <w:r>
        <w:rPr>
          <w:lang w:val="es-AR"/>
        </w:rPr>
        <w:t xml:space="preserve">en </w:t>
      </w:r>
      <w:r w:rsidR="003372B4">
        <w:rPr>
          <w:lang w:val="es-AR"/>
        </w:rPr>
        <w:t xml:space="preserve">la </w:t>
      </w:r>
      <w:r w:rsidR="003372B4" w:rsidRPr="00656A65">
        <w:rPr>
          <w:b/>
          <w:bCs/>
          <w:lang w:val="es-AR"/>
        </w:rPr>
        <w:t>Definición de Responsables</w:t>
      </w:r>
      <w:r w:rsidR="003372B4">
        <w:rPr>
          <w:lang w:val="es-AR"/>
        </w:rPr>
        <w:t>, quienes estarán a cargo de las sucesivas estapas a posteriori de su nombramiento, siendo necesario contar con personal Operativo, Compras, Comercial y de Seguridad e Higiene</w:t>
      </w:r>
      <w:r>
        <w:rPr>
          <w:lang w:val="es-AR"/>
        </w:rPr>
        <w:t>.</w:t>
      </w:r>
    </w:p>
    <w:p w14:paraId="50D06FA0" w14:textId="27D486E4" w:rsidR="003372B4" w:rsidRDefault="000C6564" w:rsidP="005C1E2E">
      <w:pPr>
        <w:rPr>
          <w:lang w:val="es-AR"/>
        </w:rPr>
      </w:pPr>
      <w:r>
        <w:rPr>
          <w:lang w:val="es-AR"/>
        </w:rPr>
        <w:t>Una vez definida la persona responsable del proyecto (Líder CASA</w:t>
      </w:r>
      <w:r w:rsidR="000564E2">
        <w:rPr>
          <w:rStyle w:val="Refdenotaalpie"/>
          <w:rFonts w:cs="Times New Roman"/>
          <w:lang w:val="es-AR"/>
        </w:rPr>
        <w:footnoteReference w:id="9"/>
      </w:r>
      <w:r>
        <w:rPr>
          <w:lang w:val="es-AR"/>
        </w:rPr>
        <w:t xml:space="preserve"> Añelo), esta persona, con conjunto con el Jefe de Operaciones de Añelo (quien comparte la responsabilidad de la Implementación con Comercial y CASA), comenzaron ya a trabajar con la gestión de cambios de los procedimientos para el </w:t>
      </w:r>
      <w:r w:rsidR="003372B4">
        <w:rPr>
          <w:lang w:val="es-AR"/>
        </w:rPr>
        <w:t>manejo y logística de envases retornables.</w:t>
      </w:r>
    </w:p>
    <w:p w14:paraId="70904140" w14:textId="05A83B47" w:rsidR="000B53BA" w:rsidRDefault="000C6564" w:rsidP="005C1E2E">
      <w:pPr>
        <w:rPr>
          <w:lang w:val="es-AR"/>
        </w:rPr>
      </w:pPr>
      <w:r>
        <w:rPr>
          <w:lang w:val="es-AR"/>
        </w:rPr>
        <w:t xml:space="preserve">Por sobre el Líder CASA Añelo </w:t>
      </w:r>
      <w:r w:rsidR="000B53BA">
        <w:rPr>
          <w:lang w:val="es-AR"/>
        </w:rPr>
        <w:t xml:space="preserve">(LCA) </w:t>
      </w:r>
      <w:r>
        <w:rPr>
          <w:lang w:val="es-AR"/>
        </w:rPr>
        <w:t>y el Jefe de Operaciones Añelo</w:t>
      </w:r>
      <w:r w:rsidR="000B53BA">
        <w:rPr>
          <w:lang w:val="es-AR"/>
        </w:rPr>
        <w:t xml:space="preserve"> (JOA)</w:t>
      </w:r>
      <w:r>
        <w:rPr>
          <w:lang w:val="es-AR"/>
        </w:rPr>
        <w:t>, la Gerente CASA Argentina</w:t>
      </w:r>
      <w:r w:rsidR="000B53BA">
        <w:rPr>
          <w:lang w:val="es-AR"/>
        </w:rPr>
        <w:t xml:space="preserve"> </w:t>
      </w:r>
      <w:r>
        <w:rPr>
          <w:lang w:val="es-AR"/>
        </w:rPr>
        <w:t xml:space="preserve">y Cono Sur </w:t>
      </w:r>
      <w:r w:rsidR="000B53BA">
        <w:rPr>
          <w:lang w:val="es-AR"/>
        </w:rPr>
        <w:t xml:space="preserve">(GCAyCS) </w:t>
      </w:r>
      <w:r>
        <w:rPr>
          <w:lang w:val="es-AR"/>
        </w:rPr>
        <w:t>y el Gerente de Operaciones y Logística de Argentina y Cono Sur</w:t>
      </w:r>
      <w:r w:rsidR="000B53BA">
        <w:rPr>
          <w:lang w:val="es-AR"/>
        </w:rPr>
        <w:t xml:space="preserve"> (GO</w:t>
      </w:r>
      <w:r w:rsidR="00697FA2">
        <w:rPr>
          <w:lang w:val="es-AR"/>
        </w:rPr>
        <w:t>LAyCS)</w:t>
      </w:r>
      <w:r>
        <w:rPr>
          <w:lang w:val="es-AR"/>
        </w:rPr>
        <w:t>, serán responsables de brindarle soporte y recursos suficientes y necesario</w:t>
      </w:r>
      <w:r w:rsidR="000B53BA">
        <w:rPr>
          <w:lang w:val="es-AR"/>
        </w:rPr>
        <w:t>s para lograr los avances programados.</w:t>
      </w:r>
    </w:p>
    <w:p w14:paraId="6F2EF025" w14:textId="77777777" w:rsidR="000B53BA" w:rsidRDefault="000B53BA" w:rsidP="005C1E2E">
      <w:pPr>
        <w:rPr>
          <w:lang w:val="es-AR"/>
        </w:rPr>
      </w:pPr>
      <w:r>
        <w:rPr>
          <w:lang w:val="es-AR"/>
        </w:rPr>
        <w:t>También deberán avanzar con las definiciones de acuerdos con transportistas locales, así como serán los principales responsables de coordinar el seguimiento y retorno de envases entregados a los clientes en comodato.</w:t>
      </w:r>
    </w:p>
    <w:p w14:paraId="1C12907A" w14:textId="0460E712" w:rsidR="000B53BA" w:rsidRDefault="000B53BA" w:rsidP="005C1E2E">
      <w:pPr>
        <w:rPr>
          <w:lang w:val="es-AR"/>
        </w:rPr>
      </w:pPr>
      <w:r>
        <w:rPr>
          <w:lang w:val="es-AR"/>
        </w:rPr>
        <w:lastRenderedPageBreak/>
        <w:t>Por su parte, Compras – Líder de Compras Indirectas (LCI) – será responsable de desarrollar proveedores de envases especializados, logrando acuerdos con éstos, a fin de tenerlos en zona en tiempo y forma y a precio competitivo.</w:t>
      </w:r>
    </w:p>
    <w:p w14:paraId="39CB7DA6" w14:textId="56665A3F" w:rsidR="000C6564" w:rsidRDefault="000B53BA" w:rsidP="005C1E2E">
      <w:pPr>
        <w:rPr>
          <w:lang w:val="es-AR"/>
        </w:rPr>
      </w:pPr>
      <w:r>
        <w:rPr>
          <w:lang w:val="es-AR"/>
        </w:rPr>
        <w:t>El Responsable Comercial Añelo (RCA), deberá trabajar en la necesidad de los clientes, buscando comprometerlos con la idea del menor impacto medioambiental, pero mostrando eficiencia en costos – que es el principal requerimiento detectado. El RCA contará con el soporte del Gerente Comercial Oil&amp;Gas para el Cono Sur</w:t>
      </w:r>
      <w:r w:rsidR="00697FA2">
        <w:rPr>
          <w:lang w:val="es-AR"/>
        </w:rPr>
        <w:t xml:space="preserve"> (GCO&amp;GCS)</w:t>
      </w:r>
      <w:r>
        <w:rPr>
          <w:lang w:val="es-AR"/>
        </w:rPr>
        <w:t>.</w:t>
      </w:r>
      <w:r w:rsidR="000C6564">
        <w:rPr>
          <w:lang w:val="es-AR"/>
        </w:rPr>
        <w:t xml:space="preserve"> </w:t>
      </w:r>
    </w:p>
    <w:p w14:paraId="321D83CD" w14:textId="2FA111B5" w:rsidR="00CF4D13" w:rsidRDefault="00CF4D13" w:rsidP="005C1E2E">
      <w:pPr>
        <w:rPr>
          <w:lang w:val="es-AR"/>
        </w:rPr>
      </w:pPr>
      <w:r>
        <w:rPr>
          <w:lang w:val="es-AR"/>
        </w:rPr>
        <w:t xml:space="preserve">Ya en la </w:t>
      </w:r>
      <w:r w:rsidR="00656A65">
        <w:rPr>
          <w:lang w:val="es-AR"/>
        </w:rPr>
        <w:t>quinta</w:t>
      </w:r>
      <w:r>
        <w:rPr>
          <w:lang w:val="es-AR"/>
        </w:rPr>
        <w:t xml:space="preserve"> etapa se trabajará con el </w:t>
      </w:r>
      <w:r>
        <w:rPr>
          <w:b/>
          <w:bCs/>
          <w:lang w:val="es-AR"/>
        </w:rPr>
        <w:t>L</w:t>
      </w:r>
      <w:r w:rsidRPr="00CF4D13">
        <w:rPr>
          <w:b/>
          <w:bCs/>
          <w:lang w:val="es-AR"/>
        </w:rPr>
        <w:t>anzamiento al mercado</w:t>
      </w:r>
      <w:r>
        <w:rPr>
          <w:lang w:val="es-AR"/>
        </w:rPr>
        <w:t xml:space="preserve"> de los nuevos envases. Para esto, presentaremos las fichas técnicas de los proveedores desarrollados a los </w:t>
      </w:r>
      <w:r w:rsidR="00376EE7">
        <w:rPr>
          <w:lang w:val="es-AR"/>
        </w:rPr>
        <w:t xml:space="preserve">principales clientes y también a los </w:t>
      </w:r>
      <w:r>
        <w:rPr>
          <w:lang w:val="es-AR"/>
        </w:rPr>
        <w:t>potenciales, explicándoles conjuntamente las ventajas a largo plazo de su utilización, el cual redundará en mejoras en los costos</w:t>
      </w:r>
      <w:r w:rsidR="001C0B04">
        <w:rPr>
          <w:lang w:val="es-AR"/>
        </w:rPr>
        <w:t xml:space="preserve"> a mediano plazo</w:t>
      </w:r>
      <w:r>
        <w:rPr>
          <w:lang w:val="es-AR"/>
        </w:rPr>
        <w:t>.</w:t>
      </w:r>
    </w:p>
    <w:p w14:paraId="51311908" w14:textId="70533264" w:rsidR="00697FA2" w:rsidRDefault="00697FA2" w:rsidP="005C1E2E">
      <w:pPr>
        <w:rPr>
          <w:lang w:val="es-AR"/>
        </w:rPr>
      </w:pPr>
      <w:r>
        <w:rPr>
          <w:lang w:val="es-AR"/>
        </w:rPr>
        <w:t xml:space="preserve">Como parte de </w:t>
      </w:r>
      <w:r w:rsidR="001E1514">
        <w:rPr>
          <w:lang w:val="es-AR"/>
        </w:rPr>
        <w:t>la</w:t>
      </w:r>
      <w:r>
        <w:rPr>
          <w:lang w:val="es-AR"/>
        </w:rPr>
        <w:t xml:space="preserve"> etapa</w:t>
      </w:r>
      <w:r w:rsidR="001E1514">
        <w:rPr>
          <w:lang w:val="es-AR"/>
        </w:rPr>
        <w:t xml:space="preserve"> de Lamzamiento al Mercado</w:t>
      </w:r>
      <w:r>
        <w:rPr>
          <w:lang w:val="es-AR"/>
        </w:rPr>
        <w:t>, se presentará al GCO&amp;GCS el estudio comparativo de los costos de los productos puestos en Base Añelo en una y otra modalidad, como así también las potenciales acciones a desarrollar con los envases una vez usados y cuando deban llevarse a disposición final.</w:t>
      </w:r>
    </w:p>
    <w:p w14:paraId="0B6F90AE" w14:textId="3401AA87" w:rsidR="00697FA2" w:rsidRDefault="00697FA2" w:rsidP="005C1E2E">
      <w:pPr>
        <w:rPr>
          <w:lang w:val="es-AR"/>
        </w:rPr>
      </w:pPr>
      <w:r>
        <w:rPr>
          <w:lang w:val="es-AR"/>
        </w:rPr>
        <w:t>Es necesario avanzar en el estudio de posibles acciones de logística circular, revisando la posibilidad de reutilizar los envases de una u otra forma.</w:t>
      </w:r>
    </w:p>
    <w:p w14:paraId="78F909EB" w14:textId="63F66609" w:rsidR="00CF4D13" w:rsidRDefault="00CF4D13" w:rsidP="005C1E2E">
      <w:pPr>
        <w:rPr>
          <w:lang w:val="es-AR"/>
        </w:rPr>
      </w:pPr>
      <w:r>
        <w:rPr>
          <w:lang w:val="es-AR"/>
        </w:rPr>
        <w:t xml:space="preserve">Una vez presentados los envases, </w:t>
      </w:r>
      <w:r w:rsidR="001C0B04">
        <w:rPr>
          <w:lang w:val="es-AR"/>
        </w:rPr>
        <w:t xml:space="preserve">trabajado en evacuar dudas, cumplimentadas las pruebas que sean requeridas por parte de los usuarios, </w:t>
      </w:r>
      <w:r>
        <w:rPr>
          <w:lang w:val="es-AR"/>
        </w:rPr>
        <w:t>pasaremos a la etapa de</w:t>
      </w:r>
      <w:r w:rsidR="00376969" w:rsidRPr="00C157E4">
        <w:rPr>
          <w:lang w:val="es-AR"/>
        </w:rPr>
        <w:t xml:space="preserve"> </w:t>
      </w:r>
      <w:r w:rsidR="00376969" w:rsidRPr="00C157E4">
        <w:rPr>
          <w:b/>
          <w:bCs/>
          <w:lang w:val="es-AR"/>
        </w:rPr>
        <w:t>Implementación</w:t>
      </w:r>
      <w:r w:rsidR="00376969" w:rsidRPr="00C157E4">
        <w:rPr>
          <w:lang w:val="es-AR"/>
        </w:rPr>
        <w:t xml:space="preserve">. </w:t>
      </w:r>
    </w:p>
    <w:p w14:paraId="3987B30E" w14:textId="462F3759" w:rsidR="00376969" w:rsidRDefault="001C0B04" w:rsidP="005C1E2E">
      <w:pPr>
        <w:rPr>
          <w:lang w:val="es-AR"/>
        </w:rPr>
      </w:pPr>
      <w:r>
        <w:rPr>
          <w:lang w:val="es-AR"/>
        </w:rPr>
        <w:lastRenderedPageBreak/>
        <w:t>Se espera en esta etapa comenzar a mover el producto granel desde Buenos Aires, almacenarlo en los tanques que para tal fin están construídos en la planta Añelo y, una vez allí, proceder al envasado en envases dedicados, según requerimiento del cliente</w:t>
      </w:r>
      <w:r w:rsidR="00376969" w:rsidRPr="00C157E4">
        <w:rPr>
          <w:lang w:val="es-AR"/>
        </w:rPr>
        <w:t>.</w:t>
      </w:r>
    </w:p>
    <w:p w14:paraId="1C6B1DD6" w14:textId="7AF0C72F" w:rsidR="001C0B04" w:rsidRPr="00C157E4" w:rsidRDefault="001C0B04" w:rsidP="005C1E2E">
      <w:pPr>
        <w:rPr>
          <w:lang w:val="es-AR"/>
        </w:rPr>
      </w:pPr>
      <w:r>
        <w:rPr>
          <w:lang w:val="es-AR"/>
        </w:rPr>
        <w:t>Deberá gestionarse el movimiento de envases, a fin de asegurar su uso dedicado a un solo producto y el buen manejo de este empaque. Es posible que en principio pueda manejarse sólo con el número de envase, pero luego quizá se requiera la implementación de un sistema de rastreo de los mismos, trabajo que estará fuera el alcance de este TFM.</w:t>
      </w:r>
    </w:p>
    <w:p w14:paraId="11C52120" w14:textId="6E937122" w:rsidR="00376969" w:rsidRDefault="00376969" w:rsidP="005C1E2E">
      <w:pPr>
        <w:rPr>
          <w:lang w:val="es-AR"/>
        </w:rPr>
      </w:pPr>
      <w:r w:rsidRPr="00C157E4">
        <w:rPr>
          <w:lang w:val="es-AR"/>
        </w:rPr>
        <w:t xml:space="preserve">Ya en la última y </w:t>
      </w:r>
      <w:r w:rsidR="00656A65">
        <w:rPr>
          <w:lang w:val="es-AR"/>
        </w:rPr>
        <w:t>séptima e</w:t>
      </w:r>
      <w:r w:rsidRPr="00C157E4">
        <w:rPr>
          <w:lang w:val="es-AR"/>
        </w:rPr>
        <w:t xml:space="preserve">tapa haremos una </w:t>
      </w:r>
      <w:r w:rsidRPr="00CF4D13">
        <w:rPr>
          <w:b/>
          <w:bCs/>
          <w:lang w:val="es-AR"/>
        </w:rPr>
        <w:t>Evaluación</w:t>
      </w:r>
      <w:r w:rsidRPr="00C157E4">
        <w:rPr>
          <w:lang w:val="es-AR"/>
        </w:rPr>
        <w:t xml:space="preserve">, donde se analizarán los resultados de la implementación y se trabajará en conjunto con las áreas involucradas en la búsqueda de soluciones a los conflictos y principales inconvenientes que se hayan generado en la puesta en marcha. </w:t>
      </w:r>
    </w:p>
    <w:p w14:paraId="296805B6" w14:textId="5089D227" w:rsidR="00656A65" w:rsidRDefault="00656A65" w:rsidP="005C1E2E">
      <w:pPr>
        <w:rPr>
          <w:lang w:val="es-AR"/>
        </w:rPr>
      </w:pPr>
      <w:r>
        <w:rPr>
          <w:lang w:val="es-AR"/>
        </w:rPr>
        <w:t xml:space="preserve">Finalmente, deberá analizarse la </w:t>
      </w:r>
      <w:r w:rsidRPr="00656A65">
        <w:rPr>
          <w:b/>
          <w:bCs/>
          <w:lang w:val="es-AR"/>
        </w:rPr>
        <w:t>Sostenibilidad del Proyecto</w:t>
      </w:r>
      <w:r>
        <w:rPr>
          <w:lang w:val="es-AR"/>
        </w:rPr>
        <w:t xml:space="preserve"> y presentar las </w:t>
      </w:r>
      <w:r w:rsidRPr="00656A65">
        <w:rPr>
          <w:b/>
          <w:bCs/>
          <w:lang w:val="es-AR"/>
        </w:rPr>
        <w:t>Conclusiones</w:t>
      </w:r>
      <w:r>
        <w:rPr>
          <w:lang w:val="es-AR"/>
        </w:rPr>
        <w:t>, análsis, planes de mejora si fuera necesario, etc.</w:t>
      </w:r>
    </w:p>
    <w:p w14:paraId="52948158" w14:textId="01F9B3F9" w:rsidR="00376969" w:rsidRDefault="00656A65" w:rsidP="005C1E2E">
      <w:pPr>
        <w:rPr>
          <w:lang w:val="es-AR"/>
        </w:rPr>
      </w:pPr>
      <w:r w:rsidRPr="00D84C72">
        <w:rPr>
          <w:lang w:val="es-AR"/>
        </w:rPr>
        <w:t xml:space="preserve">Con el fin de resumir </w:t>
      </w:r>
      <w:r w:rsidR="00AA74CC">
        <w:rPr>
          <w:lang w:val="es-AR"/>
        </w:rPr>
        <w:t>las etapas enunciadas</w:t>
      </w:r>
      <w:r w:rsidRPr="00D84C72">
        <w:rPr>
          <w:lang w:val="es-AR"/>
        </w:rPr>
        <w:t xml:space="preserve">, se presenta un Cronograma Tentativo, y se propone que </w:t>
      </w:r>
      <w:r w:rsidR="00376969" w:rsidRPr="00D84C72">
        <w:rPr>
          <w:lang w:val="es-AR"/>
        </w:rPr>
        <w:t xml:space="preserve">al momento de desarrollar el proceso </w:t>
      </w:r>
      <w:r w:rsidR="00AA74CC">
        <w:rPr>
          <w:lang w:val="es-AR"/>
        </w:rPr>
        <w:t xml:space="preserve">completo </w:t>
      </w:r>
      <w:r w:rsidRPr="00D84C72">
        <w:rPr>
          <w:lang w:val="es-AR"/>
        </w:rPr>
        <w:t>se contemple</w:t>
      </w:r>
      <w:r w:rsidR="00376969" w:rsidRPr="00D84C72">
        <w:rPr>
          <w:lang w:val="es-AR"/>
        </w:rPr>
        <w:t xml:space="preserve"> </w:t>
      </w:r>
      <w:r w:rsidR="00805399" w:rsidRPr="00D84C72">
        <w:rPr>
          <w:lang w:val="es-AR"/>
        </w:rPr>
        <w:t>realizar un</w:t>
      </w:r>
      <w:r w:rsidR="00376969" w:rsidRPr="00D84C72">
        <w:rPr>
          <w:lang w:val="es-AR"/>
        </w:rPr>
        <w:t xml:space="preserve"> Diagrama de Gantt </w:t>
      </w:r>
      <w:r w:rsidR="00805399" w:rsidRPr="00D84C72">
        <w:rPr>
          <w:lang w:val="es-AR"/>
        </w:rPr>
        <w:t>y seguimiento de avance del proyecto mediante Project</w:t>
      </w:r>
      <w:r w:rsidR="00376969" w:rsidRPr="00D84C72">
        <w:rPr>
          <w:lang w:val="es-AR"/>
        </w:rPr>
        <w:t xml:space="preserve">.  </w:t>
      </w:r>
    </w:p>
    <w:p w14:paraId="637A1B7D" w14:textId="5E7D87EA" w:rsidR="0041370C" w:rsidRDefault="0041370C">
      <w:pPr>
        <w:spacing w:before="0" w:after="160" w:line="259" w:lineRule="auto"/>
        <w:ind w:firstLine="0"/>
        <w:rPr>
          <w:lang w:val="es-AR"/>
        </w:rPr>
      </w:pPr>
      <w:r>
        <w:rPr>
          <w:lang w:val="es-AR"/>
        </w:rPr>
        <w:br w:type="page"/>
      </w:r>
    </w:p>
    <w:p w14:paraId="10D4165E" w14:textId="40814269" w:rsidR="0041370C" w:rsidRDefault="0041370C" w:rsidP="0041370C">
      <w:pPr>
        <w:pStyle w:val="Ttulo1"/>
        <w:rPr>
          <w:lang w:val="es-AR"/>
        </w:rPr>
      </w:pPr>
      <w:bookmarkStart w:id="328" w:name="_Toc133127592"/>
      <w:r>
        <w:rPr>
          <w:lang w:val="es-AR"/>
        </w:rPr>
        <w:lastRenderedPageBreak/>
        <w:t>Resultados</w:t>
      </w:r>
      <w:bookmarkEnd w:id="328"/>
    </w:p>
    <w:p w14:paraId="39DD7F0E" w14:textId="46026BA3" w:rsidR="0041370C" w:rsidRDefault="000325AB" w:rsidP="000325AB">
      <w:pPr>
        <w:rPr>
          <w:lang w:val="es-AR"/>
        </w:rPr>
      </w:pPr>
      <w:r>
        <w:rPr>
          <w:lang w:val="es-AR"/>
        </w:rPr>
        <w:t>Aún no se dispone de material.</w:t>
      </w:r>
    </w:p>
    <w:p w14:paraId="65E8206F" w14:textId="39CF893F" w:rsidR="000325AB" w:rsidRDefault="000325AB" w:rsidP="000325AB">
      <w:pPr>
        <w:rPr>
          <w:lang w:val="es-AR"/>
        </w:rPr>
      </w:pPr>
      <w:r>
        <w:rPr>
          <w:lang w:val="es-AR"/>
        </w:rPr>
        <w:t>El proyecto está en la fase de desarrollo de Etapas.</w:t>
      </w:r>
    </w:p>
    <w:p w14:paraId="5A64A2BD" w14:textId="61C41A21" w:rsidR="0041370C" w:rsidRDefault="0041370C">
      <w:pPr>
        <w:spacing w:before="0" w:after="160" w:line="259" w:lineRule="auto"/>
        <w:ind w:firstLine="0"/>
        <w:rPr>
          <w:lang w:val="es-AR"/>
        </w:rPr>
      </w:pPr>
      <w:r>
        <w:rPr>
          <w:lang w:val="es-AR"/>
        </w:rPr>
        <w:br w:type="page"/>
      </w:r>
    </w:p>
    <w:p w14:paraId="3B2B57C1" w14:textId="2D529E28" w:rsidR="0041370C" w:rsidRDefault="0041370C" w:rsidP="0041370C">
      <w:pPr>
        <w:pStyle w:val="Ttulo1"/>
        <w:rPr>
          <w:lang w:val="es-AR"/>
        </w:rPr>
      </w:pPr>
      <w:bookmarkStart w:id="329" w:name="_Toc133127593"/>
      <w:r>
        <w:rPr>
          <w:lang w:val="es-AR"/>
        </w:rPr>
        <w:lastRenderedPageBreak/>
        <w:t>Discusión</w:t>
      </w:r>
      <w:r w:rsidR="000325AB">
        <w:rPr>
          <w:lang w:val="es-AR"/>
        </w:rPr>
        <w:t xml:space="preserve"> de Resultados</w:t>
      </w:r>
      <w:bookmarkEnd w:id="329"/>
    </w:p>
    <w:p w14:paraId="4A4A60AF" w14:textId="77777777" w:rsidR="000325AB" w:rsidRDefault="000325AB" w:rsidP="000325AB">
      <w:pPr>
        <w:rPr>
          <w:lang w:val="es-AR"/>
        </w:rPr>
      </w:pPr>
      <w:r>
        <w:rPr>
          <w:lang w:val="es-AR"/>
        </w:rPr>
        <w:t>Aún no se dispone de material.</w:t>
      </w:r>
    </w:p>
    <w:p w14:paraId="226BFB0F" w14:textId="77777777" w:rsidR="000325AB" w:rsidRDefault="000325AB" w:rsidP="000325AB">
      <w:pPr>
        <w:rPr>
          <w:lang w:val="es-AR"/>
        </w:rPr>
      </w:pPr>
      <w:r>
        <w:rPr>
          <w:lang w:val="es-AR"/>
        </w:rPr>
        <w:t>El proyecto está en la fase de desarrollo de Etapas.</w:t>
      </w:r>
    </w:p>
    <w:p w14:paraId="0DEB4740" w14:textId="16191AE6" w:rsidR="0041370C" w:rsidRDefault="0041370C" w:rsidP="0041370C">
      <w:pPr>
        <w:rPr>
          <w:lang w:val="es-AR"/>
        </w:rPr>
      </w:pPr>
    </w:p>
    <w:p w14:paraId="5C29A951" w14:textId="77777777" w:rsidR="0041370C" w:rsidRPr="0041370C" w:rsidRDefault="0041370C" w:rsidP="0041370C">
      <w:pPr>
        <w:rPr>
          <w:lang w:val="es-AR"/>
        </w:rPr>
      </w:pPr>
    </w:p>
    <w:p w14:paraId="0222E60C" w14:textId="77777777" w:rsidR="00D67219" w:rsidRDefault="00D67219" w:rsidP="005C1E2E">
      <w:pPr>
        <w:rPr>
          <w:lang w:val="es-AR"/>
        </w:rPr>
      </w:pPr>
    </w:p>
    <w:p w14:paraId="3094496F" w14:textId="086912B4" w:rsidR="00F0767B" w:rsidRDefault="00F0767B">
      <w:pPr>
        <w:spacing w:before="0" w:after="160" w:line="259" w:lineRule="auto"/>
        <w:ind w:firstLine="0"/>
        <w:rPr>
          <w:rFonts w:cs="Times New Roman"/>
          <w:b/>
          <w:bCs/>
          <w:szCs w:val="24"/>
          <w:lang w:val="es-AR"/>
        </w:rPr>
      </w:pPr>
      <w:r>
        <w:rPr>
          <w:rFonts w:cs="Times New Roman"/>
          <w:b/>
          <w:bCs/>
          <w:szCs w:val="24"/>
          <w:lang w:val="es-AR"/>
        </w:rPr>
        <w:br w:type="page"/>
      </w:r>
    </w:p>
    <w:p w14:paraId="39F63B57" w14:textId="3724F51B" w:rsidR="00B46C64" w:rsidRPr="00A87488" w:rsidRDefault="00020578" w:rsidP="00370051">
      <w:pPr>
        <w:pStyle w:val="Ttulo1"/>
        <w:rPr>
          <w:lang w:val="es-AR"/>
        </w:rPr>
      </w:pPr>
      <w:bookmarkStart w:id="330" w:name="_Toc133127594"/>
      <w:r w:rsidRPr="00A87488">
        <w:rPr>
          <w:lang w:val="es-AR"/>
        </w:rPr>
        <w:lastRenderedPageBreak/>
        <w:t>B</w:t>
      </w:r>
      <w:r w:rsidR="00B46C64" w:rsidRPr="00A87488">
        <w:rPr>
          <w:lang w:val="es-AR"/>
        </w:rPr>
        <w:t>ibliografía</w:t>
      </w:r>
      <w:bookmarkEnd w:id="330"/>
      <w:r w:rsidR="0027781C" w:rsidRPr="00A87488">
        <w:rPr>
          <w:lang w:val="es-AR"/>
        </w:rPr>
        <w:t xml:space="preserve"> </w:t>
      </w:r>
    </w:p>
    <w:p w14:paraId="364F3A18" w14:textId="77777777" w:rsidR="00B46C64" w:rsidRPr="00A87488" w:rsidRDefault="00B46C64" w:rsidP="00B46C64">
      <w:pPr>
        <w:jc w:val="center"/>
        <w:rPr>
          <w:rFonts w:cs="Times New Roman"/>
          <w:b/>
          <w:bCs/>
          <w:szCs w:val="24"/>
          <w:lang w:val="es-AR"/>
        </w:rPr>
      </w:pPr>
    </w:p>
    <w:p w14:paraId="4121466D" w14:textId="77777777" w:rsidR="00552A18" w:rsidRPr="00552A18" w:rsidRDefault="00552A18" w:rsidP="00552A18">
      <w:pPr>
        <w:ind w:left="993" w:hanging="993"/>
        <w:jc w:val="both"/>
        <w:rPr>
          <w:rFonts w:eastAsia="Times New Roman" w:cs="Times New Roman"/>
          <w:bCs/>
          <w:szCs w:val="24"/>
          <w:lang w:val="es-AR"/>
        </w:rPr>
      </w:pPr>
      <w:bookmarkStart w:id="331" w:name="_Hlk94365890"/>
      <w:r w:rsidRPr="00552A18">
        <w:rPr>
          <w:rFonts w:eastAsia="Times New Roman" w:cs="Times New Roman"/>
          <w:bCs/>
          <w:szCs w:val="24"/>
          <w:lang w:val="es-ES"/>
        </w:rPr>
        <w:t>Bali Isai Escalante Hernández &amp; Selene Bernabé Bello Padilla &amp; Violeta Mangín (2013). “</w:t>
      </w:r>
      <w:r w:rsidRPr="00552A18">
        <w:rPr>
          <w:rFonts w:eastAsia="Times New Roman" w:cs="Times New Roman"/>
          <w:bCs/>
          <w:i/>
          <w:iCs/>
          <w:szCs w:val="24"/>
          <w:lang w:val="es-ES"/>
        </w:rPr>
        <w:t xml:space="preserve">Sustentabilidad: logística empresarial y manejo de logística inversa”. </w:t>
      </w:r>
      <w:r w:rsidRPr="00552A18">
        <w:rPr>
          <w:rFonts w:eastAsia="Times New Roman" w:cs="Times New Roman"/>
          <w:bCs/>
          <w:szCs w:val="24"/>
          <w:lang w:val="es-AR"/>
        </w:rPr>
        <w:t xml:space="preserve">Observatorio de la Economía Latinoamericana. </w:t>
      </w:r>
      <w:r w:rsidRPr="00552A18">
        <w:rPr>
          <w:rFonts w:eastAsia="Times New Roman" w:cs="Times New Roman"/>
          <w:bCs/>
          <w:szCs w:val="24"/>
          <w:lang w:val="es-ES"/>
        </w:rPr>
        <w:t>Servicios Académicos Intercontinentales SL.</w:t>
      </w:r>
    </w:p>
    <w:p w14:paraId="3497980B" w14:textId="77777777" w:rsidR="00552A18" w:rsidRPr="00552A18" w:rsidRDefault="00552A18" w:rsidP="00552A18">
      <w:pPr>
        <w:ind w:left="993" w:hanging="993"/>
        <w:jc w:val="both"/>
        <w:rPr>
          <w:rFonts w:eastAsia="Times New Roman" w:cs="Times New Roman"/>
          <w:bCs/>
          <w:szCs w:val="24"/>
          <w:lang w:val="es-ES"/>
        </w:rPr>
      </w:pPr>
      <w:bookmarkStart w:id="332" w:name="_Hlk94365877"/>
      <w:bookmarkEnd w:id="331"/>
      <w:r w:rsidRPr="00552A18">
        <w:rPr>
          <w:rFonts w:eastAsia="Times New Roman" w:cs="Times New Roman"/>
          <w:bCs/>
          <w:szCs w:val="24"/>
          <w:lang w:val="es-ES"/>
        </w:rPr>
        <w:t xml:space="preserve">Horngren, C. T., Rajan, M. V., y Datar, S. M. (2012). </w:t>
      </w:r>
      <w:r w:rsidRPr="00552A18">
        <w:rPr>
          <w:rFonts w:eastAsia="Times New Roman" w:cs="Times New Roman"/>
          <w:bCs/>
          <w:i/>
          <w:iCs/>
          <w:szCs w:val="24"/>
          <w:lang w:val="es-ES"/>
        </w:rPr>
        <w:t>“Contabilidad de costos, un enfoque gerencial”</w:t>
      </w:r>
      <w:r w:rsidRPr="00552A18">
        <w:rPr>
          <w:rFonts w:eastAsia="Times New Roman" w:cs="Times New Roman"/>
          <w:bCs/>
          <w:szCs w:val="24"/>
          <w:lang w:val="es-ES"/>
        </w:rPr>
        <w:t>. </w:t>
      </w:r>
    </w:p>
    <w:bookmarkEnd w:id="332"/>
    <w:p w14:paraId="36B0ACAC" w14:textId="77777777" w:rsidR="00552A18" w:rsidRPr="00552A18" w:rsidRDefault="00552A18" w:rsidP="00552A18">
      <w:pPr>
        <w:ind w:left="993" w:hanging="993"/>
        <w:jc w:val="both"/>
        <w:rPr>
          <w:rFonts w:eastAsia="Times New Roman" w:cs="Times New Roman"/>
          <w:bCs/>
          <w:szCs w:val="24"/>
          <w:lang w:val="es-ES"/>
        </w:rPr>
      </w:pPr>
      <w:r w:rsidRPr="00552A18">
        <w:rPr>
          <w:rFonts w:eastAsia="Times New Roman" w:cs="Times New Roman"/>
          <w:bCs/>
          <w:szCs w:val="24"/>
          <w:lang w:val="es-ES"/>
        </w:rPr>
        <w:t xml:space="preserve">Hugo Rodolfo Paz. (2008). </w:t>
      </w:r>
      <w:r w:rsidRPr="00552A18">
        <w:rPr>
          <w:rFonts w:eastAsia="Times New Roman" w:cs="Times New Roman"/>
          <w:bCs/>
          <w:i/>
          <w:iCs/>
          <w:szCs w:val="24"/>
          <w:lang w:val="es-ES"/>
        </w:rPr>
        <w:t>“Canales de Distribución. Gestión Comercial y Logística”</w:t>
      </w:r>
      <w:r w:rsidRPr="00552A18">
        <w:rPr>
          <w:rFonts w:eastAsia="Times New Roman" w:cs="Times New Roman"/>
          <w:bCs/>
          <w:szCs w:val="24"/>
          <w:lang w:val="es-ES"/>
        </w:rPr>
        <w:t>. 3ª ed. Buenos Aires. Argentina</w:t>
      </w:r>
    </w:p>
    <w:p w14:paraId="65FC4030" w14:textId="07132516" w:rsidR="00552A18" w:rsidRPr="00552A18" w:rsidRDefault="00552A18" w:rsidP="00552A18">
      <w:pPr>
        <w:ind w:left="993" w:hanging="993"/>
        <w:jc w:val="both"/>
        <w:rPr>
          <w:rFonts w:eastAsia="Times New Roman" w:cs="Times New Roman"/>
          <w:bCs/>
          <w:szCs w:val="24"/>
          <w:lang w:val="es-ES"/>
        </w:rPr>
      </w:pPr>
      <w:r w:rsidRPr="00552A18">
        <w:rPr>
          <w:rFonts w:eastAsia="Times New Roman" w:cs="Times New Roman"/>
          <w:bCs/>
          <w:szCs w:val="24"/>
          <w:lang w:val="es-ES"/>
        </w:rPr>
        <w:t xml:space="preserve">Solís Santamaría, Dante David y otros (2017). </w:t>
      </w:r>
      <w:r w:rsidRPr="00552A18">
        <w:rPr>
          <w:rFonts w:eastAsia="Times New Roman" w:cs="Times New Roman"/>
          <w:bCs/>
          <w:i/>
          <w:iCs/>
          <w:szCs w:val="24"/>
          <w:lang w:val="es-ES"/>
        </w:rPr>
        <w:t>“El papel del mercado en la construcción de organizaciones sustentables”</w:t>
      </w:r>
      <w:r w:rsidRPr="00552A18">
        <w:rPr>
          <w:rFonts w:eastAsia="Times New Roman" w:cs="Times New Roman"/>
          <w:bCs/>
          <w:szCs w:val="24"/>
          <w:lang w:val="es-ES"/>
        </w:rPr>
        <w:t>. Estudios sociales. Hermosillo, Son.</w:t>
      </w:r>
    </w:p>
    <w:p w14:paraId="19375492" w14:textId="77777777" w:rsidR="00552A18" w:rsidRPr="00552A18" w:rsidRDefault="0049770E" w:rsidP="00552A18">
      <w:pPr>
        <w:ind w:left="993" w:hanging="993"/>
        <w:jc w:val="both"/>
        <w:rPr>
          <w:rFonts w:eastAsia="Times New Roman" w:cs="Times New Roman"/>
          <w:bCs/>
          <w:szCs w:val="24"/>
          <w:lang w:val="es-ES"/>
        </w:rPr>
      </w:pPr>
      <w:r>
        <w:fldChar w:fldCharType="begin"/>
      </w:r>
      <w:r w:rsidRPr="006B3A6E">
        <w:rPr>
          <w:lang w:val="es-AR"/>
          <w:rPrChange w:id="333" w:author="Griselda C. Cabilla" w:date="2023-06-05T07:53:00Z">
            <w:rPr/>
          </w:rPrChange>
        </w:rPr>
        <w:instrText xml:space="preserve">HYPERLINK </w:instrText>
      </w:r>
      <w:r w:rsidRPr="006B3A6E">
        <w:rPr>
          <w:lang w:val="es-AR"/>
          <w:rPrChange w:id="334" w:author="Griselda C. Cabilla" w:date="2023-06-05T07:53:00Z">
            <w:rPr/>
          </w:rPrChange>
        </w:rPr>
        <w:instrText>"javascript:__doLinkPostBack('','ss~~AR%20%22Luis%20Anibal%20Mora%20Garc%C3%ADa%22%7C%7Csl~~rl','');" \o "Search for Luis Anibal Mora García"</w:instrText>
      </w:r>
      <w:r>
        <w:fldChar w:fldCharType="separate"/>
      </w:r>
      <w:r w:rsidR="00552A18" w:rsidRPr="00552A18">
        <w:rPr>
          <w:rFonts w:eastAsia="Times New Roman" w:cs="Times New Roman"/>
          <w:bCs/>
          <w:szCs w:val="24"/>
          <w:lang w:val="es-ES"/>
        </w:rPr>
        <w:t>Luis Anibal Mora García</w:t>
      </w:r>
      <w:r>
        <w:rPr>
          <w:rFonts w:eastAsia="Times New Roman" w:cs="Times New Roman"/>
          <w:bCs/>
          <w:szCs w:val="24"/>
          <w:lang w:val="es-ES"/>
        </w:rPr>
        <w:fldChar w:fldCharType="end"/>
      </w:r>
      <w:r w:rsidR="00552A18" w:rsidRPr="00552A18">
        <w:rPr>
          <w:rFonts w:eastAsia="Times New Roman" w:cs="Times New Roman"/>
          <w:bCs/>
          <w:szCs w:val="24"/>
          <w:lang w:val="es-ES"/>
        </w:rPr>
        <w:t xml:space="preserve">, </w:t>
      </w:r>
      <w:r>
        <w:fldChar w:fldCharType="begin"/>
      </w:r>
      <w:r w:rsidRPr="006B3A6E">
        <w:rPr>
          <w:lang w:val="es-AR"/>
          <w:rPrChange w:id="335" w:author="Griselda C. Cabilla" w:date="2023-06-05T07:53:00Z">
            <w:rPr/>
          </w:rPrChange>
        </w:rPr>
        <w:instrText>HYPERLINK "javascript:__doLinkPostBack('','ss~~AR%20%22Maria%20Luz%20Mart%C3%ADn%20Pe%C</w:instrText>
      </w:r>
      <w:r w:rsidRPr="006B3A6E">
        <w:rPr>
          <w:lang w:val="es-AR"/>
          <w:rPrChange w:id="336" w:author="Griselda C. Cabilla" w:date="2023-06-05T07:53:00Z">
            <w:rPr/>
          </w:rPrChange>
        </w:rPr>
        <w:instrText>3%B1a%22%7C%7Csl~~rl','');" \o "Search for Maria Luz Martín Peña"</w:instrText>
      </w:r>
      <w:r>
        <w:fldChar w:fldCharType="separate"/>
      </w:r>
      <w:r w:rsidR="00552A18" w:rsidRPr="00552A18">
        <w:rPr>
          <w:rFonts w:eastAsia="Times New Roman" w:cs="Times New Roman"/>
          <w:bCs/>
          <w:szCs w:val="24"/>
          <w:lang w:val="es-ES"/>
        </w:rPr>
        <w:t>Maria Luz Martín Peña</w:t>
      </w:r>
      <w:r>
        <w:rPr>
          <w:rFonts w:eastAsia="Times New Roman" w:cs="Times New Roman"/>
          <w:bCs/>
          <w:szCs w:val="24"/>
          <w:lang w:val="es-ES"/>
        </w:rPr>
        <w:fldChar w:fldCharType="end"/>
      </w:r>
      <w:r w:rsidR="00552A18" w:rsidRPr="00552A18">
        <w:rPr>
          <w:rFonts w:eastAsia="Times New Roman" w:cs="Times New Roman"/>
          <w:bCs/>
          <w:szCs w:val="24"/>
          <w:lang w:val="es-ES"/>
        </w:rPr>
        <w:t xml:space="preserve"> (2013). </w:t>
      </w:r>
      <w:r w:rsidR="00552A18" w:rsidRPr="00552A18">
        <w:rPr>
          <w:rFonts w:eastAsia="Times New Roman" w:cs="Times New Roman"/>
          <w:bCs/>
          <w:i/>
          <w:iCs/>
          <w:szCs w:val="24"/>
          <w:lang w:val="es-ES"/>
        </w:rPr>
        <w:t>“Logística inversa y Ambiental”</w:t>
      </w:r>
      <w:r w:rsidR="00552A18" w:rsidRPr="00552A18">
        <w:rPr>
          <w:rFonts w:eastAsia="Times New Roman" w:cs="Times New Roman"/>
          <w:bCs/>
          <w:szCs w:val="24"/>
          <w:lang w:val="es-ES"/>
        </w:rPr>
        <w:t xml:space="preserve">. ECOE Ediciones Ltda. </w:t>
      </w:r>
    </w:p>
    <w:p w14:paraId="7AB4246D" w14:textId="77777777" w:rsidR="00552A18" w:rsidRPr="00552A18" w:rsidRDefault="00552A18" w:rsidP="00552A18">
      <w:pPr>
        <w:ind w:left="720" w:hanging="720"/>
        <w:jc w:val="both"/>
        <w:rPr>
          <w:rFonts w:eastAsia="Times New Roman" w:cs="Times New Roman"/>
          <w:szCs w:val="24"/>
          <w:lang w:val="es-AR"/>
        </w:rPr>
      </w:pPr>
      <w:r w:rsidRPr="00552A18">
        <w:rPr>
          <w:rFonts w:eastAsia="Times New Roman" w:cs="Times New Roman"/>
          <w:szCs w:val="24"/>
          <w:lang w:val="es-AR"/>
        </w:rPr>
        <w:t xml:space="preserve">Eduardo Reyes Alcántara; Mayra García Govea; Juan Antonio Herrera (2014). </w:t>
      </w:r>
      <w:r w:rsidRPr="00552A18">
        <w:rPr>
          <w:rFonts w:eastAsia="Times New Roman" w:cs="Times New Roman"/>
          <w:i/>
          <w:iCs/>
          <w:szCs w:val="24"/>
          <w:lang w:val="es-AR"/>
        </w:rPr>
        <w:t>“Logística a la inversa. Aprovechamiento de sobrantes, disminución de costos, reducción impacto ambiental”</w:t>
      </w:r>
      <w:r w:rsidRPr="00552A18">
        <w:rPr>
          <w:rFonts w:eastAsia="Times New Roman" w:cs="Times New Roman"/>
          <w:szCs w:val="24"/>
          <w:lang w:val="es-AR"/>
        </w:rPr>
        <w:t xml:space="preserve">. Observatorio de la Economía Latinoamericana. </w:t>
      </w:r>
    </w:p>
    <w:p w14:paraId="4DE7C3AC" w14:textId="1D23720F" w:rsidR="008A5672" w:rsidRPr="008A5672" w:rsidRDefault="008A5672" w:rsidP="008A5672">
      <w:pPr>
        <w:ind w:left="720" w:hanging="720"/>
        <w:jc w:val="both"/>
        <w:rPr>
          <w:rFonts w:eastAsia="Times New Roman" w:cs="Times New Roman"/>
          <w:szCs w:val="24"/>
          <w:lang w:val="es-AR"/>
        </w:rPr>
      </w:pPr>
      <w:r>
        <w:rPr>
          <w:rFonts w:eastAsia="Times New Roman" w:cs="Times New Roman"/>
          <w:szCs w:val="24"/>
          <w:lang w:val="es-AR"/>
        </w:rPr>
        <w:t>Fucello, Luciano</w:t>
      </w:r>
      <w:r w:rsidRPr="00681406">
        <w:rPr>
          <w:rFonts w:eastAsia="Times New Roman" w:cs="Times New Roman"/>
          <w:szCs w:val="24"/>
          <w:lang w:val="es-AR"/>
        </w:rPr>
        <w:t xml:space="preserve"> (2021) </w:t>
      </w:r>
      <w:r w:rsidRPr="00681406">
        <w:rPr>
          <w:rFonts w:eastAsia="Times New Roman" w:cs="Times New Roman"/>
          <w:i/>
          <w:iCs/>
          <w:szCs w:val="24"/>
          <w:lang w:val="es-AR"/>
        </w:rPr>
        <w:t>La coyuntura de Vaca Muerta, presente y futuro</w:t>
      </w:r>
      <w:r w:rsidRPr="00681406">
        <w:rPr>
          <w:rFonts w:eastAsia="Times New Roman" w:cs="Times New Roman"/>
          <w:szCs w:val="24"/>
          <w:lang w:val="es-AR"/>
        </w:rPr>
        <w:t xml:space="preserve">. Recuperado de </w:t>
      </w:r>
      <w:r>
        <w:fldChar w:fldCharType="begin"/>
      </w:r>
      <w:r w:rsidRPr="006B3A6E">
        <w:rPr>
          <w:lang w:val="es-AR"/>
          <w:rPrChange w:id="337" w:author="Griselda C. Cabilla" w:date="2023-06-05T07:53:00Z">
            <w:rPr/>
          </w:rPrChange>
        </w:rPr>
        <w:instrText>HYPERLINK "https://www.rionegro.com.ar/la-coyuntura-de-vaca-muerta-presente-y-futuro-1762848/"</w:instrText>
      </w:r>
      <w:r>
        <w:fldChar w:fldCharType="separate"/>
      </w:r>
      <w:r w:rsidRPr="008A5672">
        <w:rPr>
          <w:rStyle w:val="Hipervnculo"/>
          <w:rFonts w:eastAsia="Times New Roman" w:cs="Times New Roman"/>
          <w:color w:val="auto"/>
          <w:szCs w:val="24"/>
          <w:u w:val="none"/>
          <w:lang w:val="es-AR"/>
        </w:rPr>
        <w:t>https://www.rionegro.com.ar/la-coyuntura-de-vaca-muerta-presente-y-futuro-1762848/</w:t>
      </w:r>
      <w:r>
        <w:rPr>
          <w:rStyle w:val="Hipervnculo"/>
          <w:rFonts w:eastAsia="Times New Roman" w:cs="Times New Roman"/>
          <w:color w:val="auto"/>
          <w:szCs w:val="24"/>
          <w:u w:val="none"/>
          <w:lang w:val="es-AR"/>
        </w:rPr>
        <w:fldChar w:fldCharType="end"/>
      </w:r>
    </w:p>
    <w:p w14:paraId="3D28A20F" w14:textId="26087E7E" w:rsidR="00D70F44" w:rsidRPr="00B913A6" w:rsidRDefault="00D70F44" w:rsidP="00B46C64">
      <w:pPr>
        <w:ind w:left="720" w:hanging="720"/>
        <w:jc w:val="both"/>
        <w:rPr>
          <w:rFonts w:cs="Times New Roman"/>
          <w:szCs w:val="28"/>
          <w:lang w:val="es-AR"/>
        </w:rPr>
      </w:pPr>
      <w:r w:rsidRPr="00D70F44">
        <w:rPr>
          <w:rFonts w:cs="Times New Roman"/>
          <w:szCs w:val="28"/>
          <w:lang w:val="es-AR"/>
        </w:rPr>
        <w:lastRenderedPageBreak/>
        <w:t>Godin, Seth (2002)</w:t>
      </w:r>
      <w:r>
        <w:rPr>
          <w:rFonts w:cs="Times New Roman"/>
          <w:szCs w:val="28"/>
          <w:lang w:val="es-AR"/>
        </w:rPr>
        <w:t>.</w:t>
      </w:r>
      <w:r w:rsidRPr="00D70F44">
        <w:rPr>
          <w:rFonts w:cs="Times New Roman"/>
          <w:szCs w:val="28"/>
          <w:lang w:val="es-AR"/>
        </w:rPr>
        <w:t xml:space="preserve"> </w:t>
      </w:r>
      <w:r w:rsidRPr="00D70F44">
        <w:rPr>
          <w:rFonts w:cs="Times New Roman"/>
          <w:i/>
          <w:iCs/>
          <w:szCs w:val="28"/>
          <w:lang w:val="es-AR"/>
        </w:rPr>
        <w:t>La Vaca Purpura</w:t>
      </w:r>
      <w:r w:rsidRPr="00D70F44">
        <w:rPr>
          <w:rFonts w:cs="Times New Roman"/>
          <w:szCs w:val="28"/>
          <w:lang w:val="es-AR"/>
        </w:rPr>
        <w:t>.</w:t>
      </w:r>
      <w:r>
        <w:rPr>
          <w:rFonts w:cs="Times New Roman"/>
          <w:szCs w:val="28"/>
          <w:lang w:val="es-AR"/>
        </w:rPr>
        <w:t xml:space="preserve"> </w:t>
      </w:r>
      <w:r w:rsidRPr="00B913A6">
        <w:rPr>
          <w:rFonts w:cs="Times New Roman"/>
          <w:szCs w:val="28"/>
          <w:lang w:val="es-AR"/>
        </w:rPr>
        <w:t>Gestión 2000.</w:t>
      </w:r>
    </w:p>
    <w:p w14:paraId="52CEEBB5" w14:textId="6F76019D" w:rsidR="00D70F44" w:rsidRDefault="00D70F44" w:rsidP="00B46C64">
      <w:pPr>
        <w:ind w:left="720" w:hanging="720"/>
        <w:jc w:val="both"/>
        <w:rPr>
          <w:rFonts w:cs="Times New Roman"/>
          <w:szCs w:val="28"/>
          <w:lang w:val="es-AR"/>
        </w:rPr>
      </w:pPr>
      <w:r w:rsidRPr="00D70F44">
        <w:rPr>
          <w:rFonts w:cs="Times New Roman"/>
          <w:szCs w:val="28"/>
          <w:lang w:val="es-AR"/>
        </w:rPr>
        <w:t>Gorenstein, Silvia</w:t>
      </w:r>
      <w:r>
        <w:rPr>
          <w:rFonts w:cs="Times New Roman"/>
          <w:szCs w:val="28"/>
          <w:lang w:val="es-AR"/>
        </w:rPr>
        <w:t xml:space="preserve"> et al.</w:t>
      </w:r>
      <w:r w:rsidRPr="00D70F44">
        <w:rPr>
          <w:rFonts w:cs="Times New Roman"/>
          <w:szCs w:val="28"/>
          <w:lang w:val="es-AR"/>
        </w:rPr>
        <w:t xml:space="preserve"> (2020)</w:t>
      </w:r>
      <w:r w:rsidR="00681406">
        <w:rPr>
          <w:rFonts w:cs="Times New Roman"/>
          <w:szCs w:val="28"/>
          <w:lang w:val="es-AR"/>
        </w:rPr>
        <w:t>.</w:t>
      </w:r>
      <w:r w:rsidRPr="00D70F44">
        <w:rPr>
          <w:rFonts w:eastAsia="Times New Roman" w:cs="Times New Roman"/>
          <w:b/>
          <w:bCs/>
          <w:color w:val="595959" w:themeColor="text1" w:themeTint="A6"/>
          <w:lang w:val="es-AR"/>
        </w:rPr>
        <w:t xml:space="preserve"> </w:t>
      </w:r>
      <w:r w:rsidRPr="00D70F44">
        <w:rPr>
          <w:rFonts w:cs="Times New Roman"/>
          <w:i/>
          <w:iCs/>
          <w:szCs w:val="28"/>
          <w:lang w:val="es-AR"/>
        </w:rPr>
        <w:t>Territorios primarizados en la Argentina: viejas y nuevas fragilidades socioeconómicas</w:t>
      </w:r>
      <w:r>
        <w:rPr>
          <w:rFonts w:cs="Times New Roman"/>
          <w:i/>
          <w:iCs/>
          <w:szCs w:val="28"/>
          <w:lang w:val="es-AR"/>
        </w:rPr>
        <w:t>.</w:t>
      </w:r>
      <w:r>
        <w:rPr>
          <w:rFonts w:cs="Times New Roman"/>
          <w:szCs w:val="28"/>
          <w:lang w:val="es-AR"/>
        </w:rPr>
        <w:t xml:space="preserve"> CK Editora.</w:t>
      </w:r>
    </w:p>
    <w:p w14:paraId="786A1DA4" w14:textId="7DCD0859" w:rsidR="002555C6" w:rsidRPr="002555C6" w:rsidRDefault="002555C6" w:rsidP="002555C6">
      <w:pPr>
        <w:ind w:left="720" w:hanging="720"/>
        <w:jc w:val="both"/>
        <w:rPr>
          <w:rFonts w:eastAsia="Times New Roman" w:cs="Times New Roman"/>
          <w:lang w:val="es-AR"/>
        </w:rPr>
      </w:pPr>
      <w:r>
        <w:rPr>
          <w:rFonts w:eastAsia="Times New Roman" w:cs="Times New Roman"/>
          <w:lang w:val="es-AR"/>
        </w:rPr>
        <w:t xml:space="preserve">Luque Martínez, Teodoro (2012). </w:t>
      </w:r>
      <w:r w:rsidRPr="002555C6">
        <w:rPr>
          <w:rFonts w:eastAsia="Times New Roman" w:cs="Times New Roman"/>
          <w:i/>
          <w:iCs/>
          <w:lang w:val="es-AR"/>
        </w:rPr>
        <w:t>Técnicas de Análisis de Datos en Investigación de Mercados</w:t>
      </w:r>
      <w:r>
        <w:rPr>
          <w:rFonts w:eastAsia="Times New Roman" w:cs="Times New Roman"/>
          <w:lang w:val="es-AR"/>
        </w:rPr>
        <w:t>. Ediciones Pirámide.</w:t>
      </w:r>
    </w:p>
    <w:p w14:paraId="47A403EA" w14:textId="262AE554" w:rsidR="00B46C64" w:rsidRDefault="00B46C64" w:rsidP="00B46C64">
      <w:pPr>
        <w:ind w:left="720" w:hanging="720"/>
        <w:jc w:val="both"/>
        <w:rPr>
          <w:rFonts w:cs="Times New Roman"/>
          <w:szCs w:val="28"/>
          <w:lang w:val="es-AR"/>
        </w:rPr>
      </w:pPr>
      <w:r w:rsidRPr="00B913A6">
        <w:rPr>
          <w:rFonts w:cs="Times New Roman"/>
          <w:szCs w:val="28"/>
          <w:lang w:val="es-AR"/>
        </w:rPr>
        <w:t xml:space="preserve">Sapag Chain, N. &amp; Sapag Chain, R. (2014). </w:t>
      </w:r>
      <w:r w:rsidRPr="00681406">
        <w:rPr>
          <w:rFonts w:cs="Times New Roman"/>
          <w:i/>
          <w:iCs/>
          <w:szCs w:val="28"/>
          <w:lang w:val="es-AR"/>
        </w:rPr>
        <w:t>Preparación y evaluación de proyectos. Nociones básicas</w:t>
      </w:r>
      <w:r w:rsidRPr="00B46C64">
        <w:rPr>
          <w:rFonts w:cs="Times New Roman"/>
          <w:szCs w:val="28"/>
          <w:lang w:val="es-AR"/>
        </w:rPr>
        <w:t>. (6.a ed.). McGraw Hill Interamericana.</w:t>
      </w:r>
    </w:p>
    <w:p w14:paraId="36470249" w14:textId="31B3CB97" w:rsidR="00676DEA" w:rsidRDefault="00676DEA" w:rsidP="00016D04">
      <w:pPr>
        <w:ind w:left="720" w:hanging="720"/>
        <w:jc w:val="both"/>
        <w:rPr>
          <w:rFonts w:cs="Times New Roman"/>
          <w:szCs w:val="24"/>
          <w:lang w:val="es-AR"/>
        </w:rPr>
      </w:pPr>
      <w:r w:rsidRPr="007766A5">
        <w:rPr>
          <w:rFonts w:cs="Times New Roman"/>
          <w:szCs w:val="24"/>
          <w:lang w:val="es-AR"/>
        </w:rPr>
        <w:t>Beatriz Meunier Lainez, Irene Mora Barrantes, Revista de plásticos modernos: Ciencia y tecnología de polímeros, ISSN 0034-8708, Vol. 111, Nº. 710, 2016</w:t>
      </w:r>
      <w:r>
        <w:rPr>
          <w:rFonts w:cs="Times New Roman"/>
          <w:szCs w:val="24"/>
          <w:lang w:val="es-AR"/>
        </w:rPr>
        <w:t xml:space="preserve">. </w:t>
      </w:r>
    </w:p>
    <w:p w14:paraId="599633C6" w14:textId="285DB7BA" w:rsidR="006458A7" w:rsidRPr="008E403B" w:rsidRDefault="006458A7" w:rsidP="00016D04">
      <w:pPr>
        <w:ind w:left="720" w:hanging="720"/>
        <w:jc w:val="both"/>
        <w:rPr>
          <w:rFonts w:cs="Times New Roman"/>
          <w:szCs w:val="24"/>
          <w:lang w:val="en-AU"/>
        </w:rPr>
      </w:pPr>
      <w:r w:rsidRPr="006458A7">
        <w:rPr>
          <w:rFonts w:cs="Times New Roman"/>
          <w:szCs w:val="24"/>
          <w:lang w:val="es-AR"/>
        </w:rPr>
        <w:t>Jansa, S. (2010)</w:t>
      </w:r>
      <w:r>
        <w:rPr>
          <w:rFonts w:cs="Times New Roman"/>
          <w:szCs w:val="24"/>
          <w:lang w:val="es-AR"/>
        </w:rPr>
        <w:t xml:space="preserve">. </w:t>
      </w:r>
      <w:r w:rsidRPr="006458A7">
        <w:rPr>
          <w:rFonts w:cs="Times New Roman"/>
          <w:i/>
          <w:iCs/>
          <w:szCs w:val="24"/>
          <w:lang w:val="es-AR"/>
        </w:rPr>
        <w:t>Resumen del Manual de Oslo sobre Innovación</w:t>
      </w:r>
      <w:r>
        <w:rPr>
          <w:rFonts w:cs="Times New Roman"/>
          <w:szCs w:val="24"/>
          <w:lang w:val="es-AR"/>
        </w:rPr>
        <w:t xml:space="preserve">. </w:t>
      </w:r>
      <w:r w:rsidR="00A63375" w:rsidRPr="008E403B">
        <w:rPr>
          <w:rFonts w:cs="Times New Roman"/>
          <w:szCs w:val="24"/>
          <w:lang w:val="en-AU"/>
        </w:rPr>
        <w:t>UNED/OTRI, Madrid.</w:t>
      </w:r>
    </w:p>
    <w:p w14:paraId="5AB7BEF7" w14:textId="1CDED135" w:rsidR="00A63375" w:rsidRDefault="00A63375" w:rsidP="00016D04">
      <w:pPr>
        <w:ind w:left="720" w:hanging="720"/>
        <w:jc w:val="both"/>
        <w:rPr>
          <w:rFonts w:cs="Times New Roman"/>
          <w:szCs w:val="28"/>
          <w:lang w:val="en-AU"/>
        </w:rPr>
      </w:pPr>
      <w:r w:rsidRPr="00A63375">
        <w:rPr>
          <w:rFonts w:cs="Times New Roman"/>
          <w:szCs w:val="28"/>
          <w:lang w:val="en-AU"/>
        </w:rPr>
        <w:t xml:space="preserve">OECD/Eurostat (2018), Oslo Manual 2018: </w:t>
      </w:r>
      <w:r w:rsidRPr="00A63375">
        <w:rPr>
          <w:rFonts w:cs="Times New Roman"/>
          <w:i/>
          <w:iCs/>
          <w:szCs w:val="28"/>
          <w:lang w:val="en-AU"/>
        </w:rPr>
        <w:t>Guidelines for Collecting, Reporting and Using Data on Innovation</w:t>
      </w:r>
      <w:r w:rsidRPr="00A63375">
        <w:rPr>
          <w:rFonts w:cs="Times New Roman"/>
          <w:szCs w:val="28"/>
          <w:lang w:val="en-AU"/>
        </w:rPr>
        <w:t>, 4th Edition, The Measurement of Scientific, Technological and Innovation Activities”</w:t>
      </w:r>
      <w:r>
        <w:rPr>
          <w:rFonts w:cs="Times New Roman"/>
          <w:szCs w:val="28"/>
          <w:lang w:val="en-AU"/>
        </w:rPr>
        <w:t xml:space="preserve">. </w:t>
      </w:r>
      <w:r w:rsidRPr="00A63375">
        <w:rPr>
          <w:rFonts w:cs="Times New Roman"/>
          <w:szCs w:val="28"/>
          <w:lang w:val="en-AU"/>
        </w:rPr>
        <w:t xml:space="preserve">OECD Publishing, Paris/Eurostat, Luxembourg. </w:t>
      </w:r>
    </w:p>
    <w:p w14:paraId="2B0CA25E" w14:textId="1EBDA7E6" w:rsidR="00FA0774" w:rsidRDefault="00FA0774">
      <w:pPr>
        <w:rPr>
          <w:rFonts w:cs="Times New Roman"/>
          <w:szCs w:val="28"/>
          <w:lang w:val="en-AU"/>
        </w:rPr>
      </w:pPr>
      <w:r>
        <w:rPr>
          <w:rFonts w:cs="Times New Roman"/>
          <w:szCs w:val="28"/>
          <w:lang w:val="en-AU"/>
        </w:rPr>
        <w:br w:type="page"/>
      </w:r>
    </w:p>
    <w:p w14:paraId="6952CD08" w14:textId="025C837C" w:rsidR="00FA0774" w:rsidRDefault="00FA0774" w:rsidP="00370051">
      <w:pPr>
        <w:pStyle w:val="Ttulo1"/>
        <w:rPr>
          <w:lang w:val="es-AR"/>
        </w:rPr>
      </w:pPr>
      <w:bookmarkStart w:id="338" w:name="_Toc133127595"/>
      <w:r>
        <w:rPr>
          <w:lang w:val="es-AR"/>
        </w:rPr>
        <w:lastRenderedPageBreak/>
        <w:t>Anexo I</w:t>
      </w:r>
      <w:bookmarkEnd w:id="338"/>
    </w:p>
    <w:p w14:paraId="20D74968" w14:textId="7AAE5CA0" w:rsidR="00452422" w:rsidRDefault="00452422" w:rsidP="00FA0774">
      <w:pPr>
        <w:jc w:val="center"/>
        <w:rPr>
          <w:rFonts w:cs="Times New Roman"/>
          <w:b/>
          <w:bCs/>
          <w:szCs w:val="24"/>
          <w:lang w:val="es-AR"/>
        </w:rPr>
      </w:pPr>
    </w:p>
    <w:p w14:paraId="6927A993" w14:textId="322CEBBD" w:rsidR="00FA0774" w:rsidRPr="00A87488" w:rsidRDefault="00025588" w:rsidP="00FA0774">
      <w:pPr>
        <w:jc w:val="center"/>
        <w:rPr>
          <w:rFonts w:cs="Times New Roman"/>
          <w:b/>
          <w:bCs/>
          <w:szCs w:val="24"/>
          <w:lang w:val="es-AR"/>
        </w:rPr>
      </w:pPr>
      <w:r>
        <w:rPr>
          <w:noProof/>
        </w:rPr>
        <w:drawing>
          <wp:anchor distT="0" distB="0" distL="114300" distR="114300" simplePos="0" relativeHeight="251648000" behindDoc="0" locked="0" layoutInCell="1" allowOverlap="1" wp14:anchorId="52EC16F8" wp14:editId="13620C15">
            <wp:simplePos x="0" y="0"/>
            <wp:positionH relativeFrom="column">
              <wp:posOffset>124460</wp:posOffset>
            </wp:positionH>
            <wp:positionV relativeFrom="paragraph">
              <wp:posOffset>8255</wp:posOffset>
            </wp:positionV>
            <wp:extent cx="4192352" cy="4006850"/>
            <wp:effectExtent l="0" t="0" r="0" b="0"/>
            <wp:wrapNone/>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l="18364" t="23611" r="46462" b="16621"/>
                    <a:stretch/>
                  </pic:blipFill>
                  <pic:spPr bwMode="auto">
                    <a:xfrm>
                      <a:off x="0" y="0"/>
                      <a:ext cx="4192352" cy="400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774" w:rsidRPr="00A87488">
        <w:rPr>
          <w:rFonts w:cs="Times New Roman"/>
          <w:b/>
          <w:bCs/>
          <w:szCs w:val="24"/>
          <w:lang w:val="es-AR"/>
        </w:rPr>
        <w:t xml:space="preserve"> </w:t>
      </w:r>
    </w:p>
    <w:p w14:paraId="6CDEDB6C" w14:textId="77777777" w:rsidR="00FA0774" w:rsidRDefault="00FA0774" w:rsidP="00016D04">
      <w:pPr>
        <w:ind w:left="720" w:hanging="720"/>
        <w:jc w:val="both"/>
        <w:rPr>
          <w:rFonts w:cs="Times New Roman"/>
          <w:szCs w:val="28"/>
          <w:lang w:val="en-AU"/>
        </w:rPr>
      </w:pPr>
    </w:p>
    <w:p w14:paraId="00C82B16" w14:textId="77777777" w:rsidR="00584E7E" w:rsidRPr="00A63375" w:rsidRDefault="00584E7E" w:rsidP="00016D04">
      <w:pPr>
        <w:ind w:left="720" w:hanging="720"/>
        <w:jc w:val="both"/>
        <w:rPr>
          <w:rFonts w:cs="Times New Roman"/>
          <w:szCs w:val="24"/>
          <w:lang w:val="en-AU"/>
        </w:rPr>
      </w:pPr>
    </w:p>
    <w:p w14:paraId="56AC97C3" w14:textId="77777777" w:rsidR="00676DEA" w:rsidRPr="00A63375" w:rsidRDefault="00676DEA" w:rsidP="00B46C64">
      <w:pPr>
        <w:ind w:left="720" w:hanging="720"/>
        <w:jc w:val="both"/>
        <w:rPr>
          <w:rFonts w:cs="Times New Roman"/>
          <w:szCs w:val="28"/>
          <w:lang w:val="en-AU"/>
        </w:rPr>
      </w:pPr>
    </w:p>
    <w:p w14:paraId="62AA141B"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7BF8986"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2A450ED"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31E19A08"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20AC7BEB"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5F05238A" w14:textId="30F50D4E"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7DB937D" w14:textId="3CD5B334" w:rsidR="001A2F4D" w:rsidRDefault="005C1E2E"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r>
        <w:rPr>
          <w:noProof/>
        </w:rPr>
        <w:drawing>
          <wp:anchor distT="0" distB="0" distL="114300" distR="114300" simplePos="0" relativeHeight="251651072" behindDoc="0" locked="0" layoutInCell="1" allowOverlap="1" wp14:anchorId="10302988" wp14:editId="3AF5FE66">
            <wp:simplePos x="0" y="0"/>
            <wp:positionH relativeFrom="column">
              <wp:posOffset>111760</wp:posOffset>
            </wp:positionH>
            <wp:positionV relativeFrom="paragraph">
              <wp:posOffset>16510</wp:posOffset>
            </wp:positionV>
            <wp:extent cx="4050026" cy="4325620"/>
            <wp:effectExtent l="0" t="0" r="8255" b="0"/>
            <wp:wrapNone/>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30">
                      <a:extLst>
                        <a:ext uri="{28A0092B-C50C-407E-A947-70E740481C1C}">
                          <a14:useLocalDpi xmlns:a14="http://schemas.microsoft.com/office/drawing/2010/main" val="0"/>
                        </a:ext>
                      </a:extLst>
                    </a:blip>
                    <a:srcRect l="18365" t="17524" r="46566" b="15882"/>
                    <a:stretch/>
                  </pic:blipFill>
                  <pic:spPr bwMode="auto">
                    <a:xfrm>
                      <a:off x="0" y="0"/>
                      <a:ext cx="4050026" cy="432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480FE" w14:textId="1EB26259"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D047C71" w14:textId="713D4BF4"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2D51A88"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3D7301C0" w14:textId="680910FB"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0CB9E078"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5EF27D29" w14:textId="53D1D9B9"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D66EFCF" w14:textId="3277E695"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5F889BE5" w14:textId="77777777"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D9992B2" w14:textId="0BEA6923"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472443EA" w14:textId="591608C5"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369A0F7F" w14:textId="2C7C1382" w:rsidR="001A2F4D" w:rsidRDefault="001A2F4D"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1CBBBE7" w14:textId="1144A34C" w:rsidR="001A2F4D" w:rsidRDefault="001A2F4D" w:rsidP="00A87488">
      <w:pPr>
        <w:kinsoku w:val="0"/>
        <w:overflowPunct w:val="0"/>
        <w:spacing w:after="0" w:line="240" w:lineRule="auto"/>
        <w:jc w:val="both"/>
        <w:textAlignment w:val="baseline"/>
        <w:rPr>
          <w:noProof/>
        </w:rPr>
      </w:pPr>
      <w:r>
        <w:rPr>
          <w:noProof/>
        </w:rPr>
        <w:drawing>
          <wp:anchor distT="0" distB="0" distL="114300" distR="114300" simplePos="0" relativeHeight="251652096" behindDoc="0" locked="0" layoutInCell="1" allowOverlap="1" wp14:anchorId="3E3EC33C" wp14:editId="0A2D5292">
            <wp:simplePos x="0" y="0"/>
            <wp:positionH relativeFrom="margin">
              <wp:posOffset>187960</wp:posOffset>
            </wp:positionH>
            <wp:positionV relativeFrom="paragraph">
              <wp:posOffset>55245</wp:posOffset>
            </wp:positionV>
            <wp:extent cx="3644900" cy="1072030"/>
            <wp:effectExtent l="0" t="0" r="0" b="0"/>
            <wp:wrapNone/>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31">
                      <a:extLst>
                        <a:ext uri="{28A0092B-C50C-407E-A947-70E740481C1C}">
                          <a14:useLocalDpi xmlns:a14="http://schemas.microsoft.com/office/drawing/2010/main" val="0"/>
                        </a:ext>
                      </a:extLst>
                    </a:blip>
                    <a:srcRect l="18364" t="18078" r="46359" b="63475"/>
                    <a:stretch/>
                  </pic:blipFill>
                  <pic:spPr bwMode="auto">
                    <a:xfrm>
                      <a:off x="0" y="0"/>
                      <a:ext cx="3644900" cy="107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6080B" w14:textId="113950C9" w:rsidR="001A2F4D" w:rsidRDefault="005C1E2E" w:rsidP="00A87488">
      <w:pPr>
        <w:kinsoku w:val="0"/>
        <w:overflowPunct w:val="0"/>
        <w:spacing w:after="0" w:line="240" w:lineRule="auto"/>
        <w:jc w:val="both"/>
        <w:textAlignment w:val="baseline"/>
        <w:rPr>
          <w:noProof/>
        </w:rPr>
      </w:pPr>
      <w:r>
        <w:rPr>
          <w:noProof/>
        </w:rPr>
        <w:drawing>
          <wp:anchor distT="0" distB="0" distL="114300" distR="114300" simplePos="0" relativeHeight="251653120" behindDoc="0" locked="0" layoutInCell="1" allowOverlap="1" wp14:anchorId="742CDA85" wp14:editId="07C55168">
            <wp:simplePos x="0" y="0"/>
            <wp:positionH relativeFrom="margin">
              <wp:align>left</wp:align>
            </wp:positionH>
            <wp:positionV relativeFrom="paragraph">
              <wp:posOffset>156210</wp:posOffset>
            </wp:positionV>
            <wp:extent cx="4338955" cy="3673754"/>
            <wp:effectExtent l="0" t="0" r="4445" b="3175"/>
            <wp:wrapNone/>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31">
                      <a:extLst>
                        <a:ext uri="{28A0092B-C50C-407E-A947-70E740481C1C}">
                          <a14:useLocalDpi xmlns:a14="http://schemas.microsoft.com/office/drawing/2010/main" val="0"/>
                        </a:ext>
                      </a:extLst>
                    </a:blip>
                    <a:srcRect l="18468" t="41289" r="46462" b="5920"/>
                    <a:stretch/>
                  </pic:blipFill>
                  <pic:spPr bwMode="auto">
                    <a:xfrm>
                      <a:off x="0" y="0"/>
                      <a:ext cx="4338955" cy="3673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F05193" w14:textId="15F73BED" w:rsidR="001A2F4D" w:rsidRDefault="001A2F4D" w:rsidP="00A87488">
      <w:pPr>
        <w:kinsoku w:val="0"/>
        <w:overflowPunct w:val="0"/>
        <w:spacing w:after="0" w:line="240" w:lineRule="auto"/>
        <w:jc w:val="both"/>
        <w:textAlignment w:val="baseline"/>
        <w:rPr>
          <w:noProof/>
        </w:rPr>
      </w:pPr>
    </w:p>
    <w:p w14:paraId="64D54FFF" w14:textId="4C24CEF2" w:rsidR="001A2F4D" w:rsidRDefault="001A2F4D" w:rsidP="00A87488">
      <w:pPr>
        <w:kinsoku w:val="0"/>
        <w:overflowPunct w:val="0"/>
        <w:spacing w:after="0" w:line="240" w:lineRule="auto"/>
        <w:jc w:val="both"/>
        <w:textAlignment w:val="baseline"/>
        <w:rPr>
          <w:noProof/>
        </w:rPr>
      </w:pPr>
    </w:p>
    <w:p w14:paraId="29C88643" w14:textId="77777777" w:rsidR="001A2F4D" w:rsidRDefault="001A2F4D" w:rsidP="00A87488">
      <w:pPr>
        <w:kinsoku w:val="0"/>
        <w:overflowPunct w:val="0"/>
        <w:spacing w:after="0" w:line="240" w:lineRule="auto"/>
        <w:jc w:val="both"/>
        <w:textAlignment w:val="baseline"/>
        <w:rPr>
          <w:noProof/>
        </w:rPr>
      </w:pPr>
    </w:p>
    <w:p w14:paraId="26465DD1" w14:textId="2B48C2AA" w:rsidR="001A2F4D" w:rsidRDefault="001A2F4D" w:rsidP="00A87488">
      <w:pPr>
        <w:kinsoku w:val="0"/>
        <w:overflowPunct w:val="0"/>
        <w:spacing w:after="0" w:line="240" w:lineRule="auto"/>
        <w:jc w:val="both"/>
        <w:textAlignment w:val="baseline"/>
        <w:rPr>
          <w:noProof/>
        </w:rPr>
      </w:pPr>
    </w:p>
    <w:p w14:paraId="65D4362F" w14:textId="77777777" w:rsidR="001A2F4D" w:rsidRDefault="001A2F4D" w:rsidP="00A87488">
      <w:pPr>
        <w:kinsoku w:val="0"/>
        <w:overflowPunct w:val="0"/>
        <w:spacing w:after="0" w:line="240" w:lineRule="auto"/>
        <w:jc w:val="both"/>
        <w:textAlignment w:val="baseline"/>
        <w:rPr>
          <w:noProof/>
        </w:rPr>
      </w:pPr>
    </w:p>
    <w:p w14:paraId="501CCCE7" w14:textId="10664AF3" w:rsidR="001A2F4D" w:rsidRDefault="001A2F4D" w:rsidP="00A87488">
      <w:pPr>
        <w:kinsoku w:val="0"/>
        <w:overflowPunct w:val="0"/>
        <w:spacing w:after="0" w:line="240" w:lineRule="auto"/>
        <w:jc w:val="both"/>
        <w:textAlignment w:val="baseline"/>
        <w:rPr>
          <w:noProof/>
        </w:rPr>
      </w:pPr>
    </w:p>
    <w:p w14:paraId="639DD2E8" w14:textId="77777777" w:rsidR="001A2F4D" w:rsidRDefault="001A2F4D" w:rsidP="00A87488">
      <w:pPr>
        <w:kinsoku w:val="0"/>
        <w:overflowPunct w:val="0"/>
        <w:spacing w:after="0" w:line="240" w:lineRule="auto"/>
        <w:jc w:val="both"/>
        <w:textAlignment w:val="baseline"/>
        <w:rPr>
          <w:noProof/>
        </w:rPr>
      </w:pPr>
    </w:p>
    <w:p w14:paraId="7849A1F6" w14:textId="49C99642" w:rsidR="001A2F4D" w:rsidRDefault="001A2F4D" w:rsidP="00A87488">
      <w:pPr>
        <w:kinsoku w:val="0"/>
        <w:overflowPunct w:val="0"/>
        <w:spacing w:after="0" w:line="240" w:lineRule="auto"/>
        <w:jc w:val="both"/>
        <w:textAlignment w:val="baseline"/>
        <w:rPr>
          <w:noProof/>
        </w:rPr>
      </w:pPr>
    </w:p>
    <w:p w14:paraId="0D7165DD" w14:textId="581798F5" w:rsidR="00864209" w:rsidRDefault="00864209"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C53DBCD" w14:textId="3A8F27A3" w:rsidR="009E1EF2" w:rsidRDefault="009E1EF2"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BA35CCD" w14:textId="681A81B2" w:rsidR="009E1EF2" w:rsidRDefault="005C1E2E"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r>
        <w:rPr>
          <w:noProof/>
        </w:rPr>
        <w:drawing>
          <wp:anchor distT="0" distB="0" distL="114300" distR="114300" simplePos="0" relativeHeight="251658240" behindDoc="0" locked="0" layoutInCell="1" allowOverlap="1" wp14:anchorId="0AAD0DAE" wp14:editId="29ABA843">
            <wp:simplePos x="0" y="0"/>
            <wp:positionH relativeFrom="column">
              <wp:posOffset>-361950</wp:posOffset>
            </wp:positionH>
            <wp:positionV relativeFrom="paragraph">
              <wp:posOffset>330200</wp:posOffset>
            </wp:positionV>
            <wp:extent cx="6267071" cy="1587500"/>
            <wp:effectExtent l="0" t="0" r="635" b="0"/>
            <wp:wrapNone/>
            <wp:docPr id="9" name="Imagen 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 Excel&#10;&#10;Descripción generada automáticamente"/>
                    <pic:cNvPicPr/>
                  </pic:nvPicPr>
                  <pic:blipFill rotWithShape="1">
                    <a:blip r:embed="rId32">
                      <a:extLst>
                        <a:ext uri="{28A0092B-C50C-407E-A947-70E740481C1C}">
                          <a14:useLocalDpi xmlns:a14="http://schemas.microsoft.com/office/drawing/2010/main" val="0"/>
                        </a:ext>
                      </a:extLst>
                    </a:blip>
                    <a:srcRect l="2075" t="30437" r="43038" b="44844"/>
                    <a:stretch/>
                  </pic:blipFill>
                  <pic:spPr bwMode="auto">
                    <a:xfrm>
                      <a:off x="0" y="0"/>
                      <a:ext cx="6267071"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F0779" w14:textId="565EEDA0" w:rsidR="009E1EF2" w:rsidRDefault="009E1EF2"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46383E84" w14:textId="2DBDDED6" w:rsidR="003B3465" w:rsidRDefault="003B3465"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29E8D33F" w14:textId="5C78A010" w:rsidR="003B3465" w:rsidRDefault="003B3465"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52339A90" w14:textId="071A9101" w:rsidR="003B3465" w:rsidRDefault="003B3465"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B5CAB21" w14:textId="34C46A58"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2503B88" w14:textId="21397C93" w:rsidR="009072F0" w:rsidRDefault="005C1E2E"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r>
        <w:rPr>
          <w:noProof/>
        </w:rPr>
        <w:drawing>
          <wp:anchor distT="0" distB="0" distL="114300" distR="114300" simplePos="0" relativeHeight="251655168" behindDoc="0" locked="0" layoutInCell="1" allowOverlap="1" wp14:anchorId="3D718E0E" wp14:editId="5CECD3A6">
            <wp:simplePos x="0" y="0"/>
            <wp:positionH relativeFrom="column">
              <wp:posOffset>609600</wp:posOffset>
            </wp:positionH>
            <wp:positionV relativeFrom="paragraph">
              <wp:posOffset>154940</wp:posOffset>
            </wp:positionV>
            <wp:extent cx="4679950" cy="3041650"/>
            <wp:effectExtent l="0" t="0" r="6350" b="6350"/>
            <wp:wrapNone/>
            <wp:docPr id="10" name="Gráfico 10">
              <a:extLst xmlns:a="http://schemas.openxmlformats.org/drawingml/2006/main">
                <a:ext uri="{FF2B5EF4-FFF2-40B4-BE49-F238E27FC236}">
                  <a16:creationId xmlns:a16="http://schemas.microsoft.com/office/drawing/2014/main" id="{CC9000A8-4C98-4F74-8B4A-CE02E4551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75A7C29C" w14:textId="77E3DEA6" w:rsidR="003B3465" w:rsidRDefault="003B3465"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56F4E6F9" w14:textId="1EA9FAC4"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A05E713" w14:textId="4F7EB4BE"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4AE8CC24" w14:textId="5FEC693A"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0B8DC258" w14:textId="58656F80"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467370EB" w14:textId="55BFC508"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0DDBC662" w14:textId="11AE10F3" w:rsidR="009072F0" w:rsidRDefault="009072F0" w:rsidP="00370051">
      <w:pPr>
        <w:pStyle w:val="Ttulo1"/>
        <w:rPr>
          <w:lang w:val="es-AR"/>
        </w:rPr>
      </w:pPr>
      <w:bookmarkStart w:id="339" w:name="_Toc133127596"/>
      <w:r w:rsidRPr="00A87488">
        <w:rPr>
          <w:lang w:val="es-AR"/>
        </w:rPr>
        <w:lastRenderedPageBreak/>
        <w:t>Cronograma</w:t>
      </w:r>
      <w:bookmarkEnd w:id="339"/>
      <w:r w:rsidRPr="00A87488">
        <w:rPr>
          <w:lang w:val="es-AR"/>
        </w:rPr>
        <w:t xml:space="preserve"> </w:t>
      </w:r>
    </w:p>
    <w:p w14:paraId="5DCD02E2" w14:textId="6381AF98" w:rsidR="00F0767B" w:rsidRPr="00F0767B" w:rsidRDefault="00F0767B" w:rsidP="00F0767B">
      <w:pPr>
        <w:pStyle w:val="Ttulo2"/>
        <w:rPr>
          <w:lang w:val="es-AR"/>
        </w:rPr>
      </w:pPr>
      <w:bookmarkStart w:id="340" w:name="_Toc133127597"/>
      <w:r>
        <w:rPr>
          <w:lang w:val="es-AR"/>
        </w:rPr>
        <w:t>Desarrollo de Etapas</w:t>
      </w:r>
      <w:bookmarkEnd w:id="340"/>
    </w:p>
    <w:p w14:paraId="3BF99D30" w14:textId="4777CF34"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B06DA92" w14:textId="0CCA1C3E"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r>
        <w:rPr>
          <w:noProof/>
        </w:rPr>
        <w:drawing>
          <wp:anchor distT="0" distB="0" distL="114300" distR="114300" simplePos="0" relativeHeight="251656192" behindDoc="0" locked="0" layoutInCell="1" allowOverlap="1" wp14:anchorId="049A3193" wp14:editId="048060B3">
            <wp:simplePos x="0" y="0"/>
            <wp:positionH relativeFrom="margin">
              <wp:posOffset>1127760</wp:posOffset>
            </wp:positionH>
            <wp:positionV relativeFrom="paragraph">
              <wp:posOffset>132080</wp:posOffset>
            </wp:positionV>
            <wp:extent cx="3727450" cy="3277870"/>
            <wp:effectExtent l="0" t="0" r="6350" b="0"/>
            <wp:wrapNone/>
            <wp:docPr id="4" name="Imagen 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abla&#10;&#10;Descripción generada automáticamente"/>
                    <pic:cNvPicPr/>
                  </pic:nvPicPr>
                  <pic:blipFill rotWithShape="1">
                    <a:blip r:embed="rId34">
                      <a:extLst>
                        <a:ext uri="{28A0092B-C50C-407E-A947-70E740481C1C}">
                          <a14:useLocalDpi xmlns:a14="http://schemas.microsoft.com/office/drawing/2010/main" val="0"/>
                        </a:ext>
                      </a:extLst>
                    </a:blip>
                    <a:srcRect l="3631" t="47777" r="75721" b="19941"/>
                    <a:stretch/>
                  </pic:blipFill>
                  <pic:spPr bwMode="auto">
                    <a:xfrm>
                      <a:off x="0" y="0"/>
                      <a:ext cx="3727450" cy="327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8FA4E5" w14:textId="735D963A"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23010C73" w14:textId="77777777"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DD97A5F" w14:textId="15A69E8B"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AD7BB18" w14:textId="77777777"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21529BD9" w14:textId="08B27891"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07CE8CE" w14:textId="77777777" w:rsidR="009072F0" w:rsidRDefault="009072F0" w:rsidP="00A87488">
      <w:pPr>
        <w:kinsoku w:val="0"/>
        <w:overflowPunct w:val="0"/>
        <w:spacing w:after="0" w:line="240" w:lineRule="auto"/>
        <w:jc w:val="both"/>
        <w:textAlignment w:val="baseline"/>
        <w:rPr>
          <w:noProof/>
        </w:rPr>
      </w:pPr>
    </w:p>
    <w:p w14:paraId="32B98352" w14:textId="0BE64B58" w:rsidR="009072F0" w:rsidRDefault="009072F0" w:rsidP="00A87488">
      <w:pPr>
        <w:kinsoku w:val="0"/>
        <w:overflowPunct w:val="0"/>
        <w:spacing w:after="0" w:line="240" w:lineRule="auto"/>
        <w:jc w:val="both"/>
        <w:textAlignment w:val="baseline"/>
        <w:rPr>
          <w:noProof/>
        </w:rPr>
      </w:pPr>
    </w:p>
    <w:p w14:paraId="35A0BB1C" w14:textId="77777777" w:rsidR="009072F0" w:rsidRDefault="009072F0" w:rsidP="00A87488">
      <w:pPr>
        <w:kinsoku w:val="0"/>
        <w:overflowPunct w:val="0"/>
        <w:spacing w:after="0" w:line="240" w:lineRule="auto"/>
        <w:jc w:val="both"/>
        <w:textAlignment w:val="baseline"/>
        <w:rPr>
          <w:noProof/>
        </w:rPr>
      </w:pPr>
    </w:p>
    <w:p w14:paraId="3F3A96F0" w14:textId="77777777" w:rsidR="009072F0" w:rsidRDefault="009072F0" w:rsidP="00A87488">
      <w:pPr>
        <w:kinsoku w:val="0"/>
        <w:overflowPunct w:val="0"/>
        <w:spacing w:after="0" w:line="240" w:lineRule="auto"/>
        <w:jc w:val="both"/>
        <w:textAlignment w:val="baseline"/>
        <w:rPr>
          <w:noProof/>
        </w:rPr>
      </w:pPr>
    </w:p>
    <w:p w14:paraId="0BC40340" w14:textId="1393FEA9" w:rsidR="009072F0" w:rsidRDefault="009072F0" w:rsidP="00A87488">
      <w:pPr>
        <w:kinsoku w:val="0"/>
        <w:overflowPunct w:val="0"/>
        <w:spacing w:after="0" w:line="240" w:lineRule="auto"/>
        <w:jc w:val="both"/>
        <w:textAlignment w:val="baseline"/>
        <w:rPr>
          <w:noProof/>
        </w:rPr>
      </w:pPr>
    </w:p>
    <w:p w14:paraId="5BC0789C" w14:textId="44F1B119" w:rsidR="009072F0" w:rsidRDefault="00F0767B"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r>
        <w:rPr>
          <w:noProof/>
        </w:rPr>
        <w:drawing>
          <wp:anchor distT="0" distB="0" distL="114300" distR="114300" simplePos="0" relativeHeight="251657216" behindDoc="0" locked="0" layoutInCell="1" allowOverlap="1" wp14:anchorId="1DF3B373" wp14:editId="45355286">
            <wp:simplePos x="0" y="0"/>
            <wp:positionH relativeFrom="margin">
              <wp:align>center</wp:align>
            </wp:positionH>
            <wp:positionV relativeFrom="paragraph">
              <wp:posOffset>179705</wp:posOffset>
            </wp:positionV>
            <wp:extent cx="6925945" cy="1200150"/>
            <wp:effectExtent l="0" t="0" r="8255" b="0"/>
            <wp:wrapNone/>
            <wp:docPr id="5" name="Imagen 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abla&#10;&#10;Descripción generada automáticamente"/>
                    <pic:cNvPicPr/>
                  </pic:nvPicPr>
                  <pic:blipFill rotWithShape="1">
                    <a:blip r:embed="rId35">
                      <a:extLst>
                        <a:ext uri="{28A0092B-C50C-407E-A947-70E740481C1C}">
                          <a14:useLocalDpi xmlns:a14="http://schemas.microsoft.com/office/drawing/2010/main" val="0"/>
                        </a:ext>
                      </a:extLst>
                    </a:blip>
                    <a:srcRect l="13385" t="56078" r="8176" b="19757"/>
                    <a:stretch/>
                  </pic:blipFill>
                  <pic:spPr bwMode="auto">
                    <a:xfrm>
                      <a:off x="0" y="0"/>
                      <a:ext cx="692594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D57C3" w14:textId="451154DE"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E6EA1F5" w14:textId="7AC4C316"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04B46256" w14:textId="172D254B"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39FC783D" w14:textId="4E679C44"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28D12850" w14:textId="2D81DC9A"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6D41890F" w14:textId="6FE29405"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1327DD7D" w14:textId="40B3CB6B"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7D65D9FC" w14:textId="26CD7126" w:rsidR="009072F0"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n-AU"/>
        </w:rPr>
      </w:pPr>
    </w:p>
    <w:p w14:paraId="34B66881" w14:textId="1B1B4FDE" w:rsidR="00B2647C" w:rsidRDefault="00B2647C">
      <w:pPr>
        <w:spacing w:before="0" w:after="160" w:line="259" w:lineRule="auto"/>
        <w:ind w:firstLine="0"/>
        <w:rPr>
          <w:rStyle w:val="Textoennegrita"/>
          <w:rFonts w:ascii="Helvetica" w:hAnsi="Helvetica" w:cs="Helvetica"/>
          <w:color w:val="FF9900"/>
          <w:shd w:val="clear" w:color="auto" w:fill="FAFAFA"/>
          <w:lang w:val="en-AU"/>
        </w:rPr>
      </w:pPr>
      <w:r>
        <w:rPr>
          <w:rStyle w:val="Textoennegrita"/>
          <w:rFonts w:ascii="Helvetica" w:hAnsi="Helvetica" w:cs="Helvetica"/>
          <w:color w:val="FF9900"/>
          <w:shd w:val="clear" w:color="auto" w:fill="FAFAFA"/>
          <w:lang w:val="en-AU"/>
        </w:rPr>
        <w:br w:type="page"/>
      </w:r>
    </w:p>
    <w:p w14:paraId="01D3B2FF" w14:textId="171E94D6" w:rsidR="009072F0" w:rsidRPr="00CB4612" w:rsidRDefault="00B2647C"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s-AR"/>
        </w:rPr>
      </w:pPr>
      <w:r w:rsidRPr="00CB4612">
        <w:rPr>
          <w:b/>
          <w:bCs/>
          <w:color w:val="000000"/>
          <w:lang w:val="es-AR"/>
        </w:rPr>
        <w:lastRenderedPageBreak/>
        <w:t>Escalante Hern</w:t>
      </w:r>
      <w:r>
        <w:rPr>
          <w:rFonts w:ascii="Tahoma" w:hAnsi="Tahoma" w:cs="Tahoma"/>
          <w:b/>
          <w:bCs/>
          <w:color w:val="000000"/>
        </w:rPr>
        <w:t>�</w:t>
      </w:r>
      <w:r w:rsidRPr="00CB4612">
        <w:rPr>
          <w:b/>
          <w:bCs/>
          <w:color w:val="000000"/>
          <w:lang w:val="es-AR"/>
        </w:rPr>
        <w:t>ndez, B., Bello Padilla, S. y Mang</w:t>
      </w:r>
      <w:r>
        <w:rPr>
          <w:rFonts w:ascii="Tahoma" w:hAnsi="Tahoma" w:cs="Tahoma"/>
          <w:b/>
          <w:bCs/>
          <w:color w:val="000000"/>
        </w:rPr>
        <w:t>�</w:t>
      </w:r>
      <w:r w:rsidRPr="00CB4612">
        <w:rPr>
          <w:b/>
          <w:bCs/>
          <w:color w:val="000000"/>
          <w:lang w:val="es-AR"/>
        </w:rPr>
        <w:t>n, V.:</w:t>
      </w:r>
      <w:r w:rsidRPr="00CB4612">
        <w:rPr>
          <w:color w:val="000000"/>
          <w:lang w:val="es-AR"/>
        </w:rPr>
        <w:t> </w:t>
      </w:r>
      <w:r w:rsidRPr="00CB4612">
        <w:rPr>
          <w:i/>
          <w:iCs/>
          <w:color w:val="000000"/>
          <w:lang w:val="es-AR"/>
        </w:rPr>
        <w:t>"Sustentabilidad: log</w:t>
      </w:r>
      <w:r>
        <w:rPr>
          <w:rFonts w:ascii="Tahoma" w:hAnsi="Tahoma" w:cs="Tahoma"/>
          <w:i/>
          <w:iCs/>
          <w:color w:val="000000"/>
        </w:rPr>
        <w:t>�</w:t>
      </w:r>
      <w:r w:rsidRPr="00CB4612">
        <w:rPr>
          <w:i/>
          <w:iCs/>
          <w:color w:val="000000"/>
          <w:lang w:val="es-AR"/>
        </w:rPr>
        <w:t>stica empresarial y manejo de log</w:t>
      </w:r>
      <w:r>
        <w:rPr>
          <w:rFonts w:ascii="Tahoma" w:hAnsi="Tahoma" w:cs="Tahoma"/>
          <w:i/>
          <w:iCs/>
          <w:color w:val="000000"/>
        </w:rPr>
        <w:t>�</w:t>
      </w:r>
      <w:r w:rsidRPr="00CB4612">
        <w:rPr>
          <w:i/>
          <w:iCs/>
          <w:color w:val="000000"/>
          <w:lang w:val="es-AR"/>
        </w:rPr>
        <w:t>stica inversa",</w:t>
      </w:r>
      <w:r w:rsidRPr="00CB4612">
        <w:rPr>
          <w:color w:val="000000"/>
          <w:lang w:val="es-AR"/>
        </w:rPr>
        <w:t> en </w:t>
      </w:r>
      <w:r w:rsidRPr="00CB4612">
        <w:rPr>
          <w:color w:val="000000"/>
          <w:u w:val="single"/>
          <w:lang w:val="es-AR"/>
        </w:rPr>
        <w:t>Observatorio de la Econom</w:t>
      </w:r>
      <w:r>
        <w:rPr>
          <w:rFonts w:ascii="Tahoma" w:hAnsi="Tahoma" w:cs="Tahoma"/>
          <w:color w:val="000000"/>
          <w:u w:val="single"/>
        </w:rPr>
        <w:t>�</w:t>
      </w:r>
      <w:r w:rsidRPr="00CB4612">
        <w:rPr>
          <w:color w:val="000000"/>
          <w:u w:val="single"/>
          <w:lang w:val="es-AR"/>
        </w:rPr>
        <w:t>a Latinoamericana</w:t>
      </w:r>
      <w:r w:rsidRPr="00CB4612">
        <w:rPr>
          <w:color w:val="000000"/>
          <w:lang w:val="es-AR"/>
        </w:rPr>
        <w:t>, N</w:t>
      </w:r>
      <w:r>
        <w:rPr>
          <w:rFonts w:ascii="Tahoma" w:hAnsi="Tahoma" w:cs="Tahoma"/>
          <w:color w:val="000000"/>
        </w:rPr>
        <w:t>�</w:t>
      </w:r>
      <w:r w:rsidRPr="00CB4612">
        <w:rPr>
          <w:color w:val="000000"/>
          <w:lang w:val="es-AR"/>
        </w:rPr>
        <w:t>185, 2013. Texto completo en http://www.eumed.net/cursecon/ecolat/mx/2013/logistica.html</w:t>
      </w:r>
    </w:p>
    <w:p w14:paraId="61C35389" w14:textId="40D1C906" w:rsidR="009072F0" w:rsidRPr="00CB4612" w:rsidRDefault="009072F0" w:rsidP="00A87488">
      <w:pPr>
        <w:kinsoku w:val="0"/>
        <w:overflowPunct w:val="0"/>
        <w:spacing w:after="0" w:line="240" w:lineRule="auto"/>
        <w:jc w:val="both"/>
        <w:textAlignment w:val="baseline"/>
        <w:rPr>
          <w:rStyle w:val="Textoennegrita"/>
          <w:rFonts w:ascii="Helvetica" w:hAnsi="Helvetica" w:cs="Helvetica"/>
          <w:color w:val="FF9900"/>
          <w:shd w:val="clear" w:color="auto" w:fill="FAFAFA"/>
          <w:lang w:val="es-AR"/>
        </w:rPr>
      </w:pPr>
    </w:p>
    <w:sectPr w:rsidR="009072F0" w:rsidRPr="00CB4612" w:rsidSect="00AC547E">
      <w:headerReference w:type="default" r:id="rId36"/>
      <w:footerReference w:type="default" r:id="rId37"/>
      <w:footnotePr>
        <w:pos w:val="beneathText"/>
      </w:footnotePr>
      <w:pgSz w:w="11906" w:h="16838" w:code="9"/>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Griselda C. Cabilla" w:date="2023-05-17T09:46:00Z" w:initials="GCC">
    <w:p w14:paraId="4809C9B4" w14:textId="77777777" w:rsidR="00097F08" w:rsidRDefault="00097F08">
      <w:pPr>
        <w:pStyle w:val="Textocomentario"/>
      </w:pPr>
      <w:r>
        <w:rPr>
          <w:rStyle w:val="Refdecomentario"/>
        </w:rPr>
        <w:annotationRef/>
      </w:r>
      <w:r>
        <w:t>Esto donde va?</w:t>
      </w:r>
    </w:p>
  </w:comment>
  <w:comment w:id="16" w:author="Griselda C. Cabilla" w:date="2023-05-17T10:03:00Z" w:initials="GCC">
    <w:p w14:paraId="3750DE9A" w14:textId="77777777" w:rsidR="00F959EE" w:rsidRDefault="00F959EE">
      <w:pPr>
        <w:pStyle w:val="Textocomentario"/>
      </w:pPr>
      <w:r>
        <w:rPr>
          <w:rStyle w:val="Refdecomentario"/>
        </w:rPr>
        <w:annotationRef/>
      </w:r>
      <w:r>
        <w:t>Chequear este número?</w:t>
      </w:r>
    </w:p>
  </w:comment>
  <w:comment w:id="18" w:author="Griselda C. Cabilla" w:date="2023-05-20T11:12:00Z" w:initials="GCC">
    <w:p w14:paraId="46081E25" w14:textId="77777777" w:rsidR="00093E8A" w:rsidRDefault="00093E8A">
      <w:pPr>
        <w:pStyle w:val="Textocomentario"/>
      </w:pPr>
      <w:r>
        <w:rPr>
          <w:rStyle w:val="Refdecomentario"/>
        </w:rPr>
        <w:annotationRef/>
      </w:r>
      <w:r>
        <w:t>Esta aclaración del "momento"… está correcta?</w:t>
      </w:r>
    </w:p>
  </w:comment>
  <w:comment w:id="85" w:author="Griselda C. Cabilla" w:date="2023-05-26T18:47:00Z" w:initials="GCC">
    <w:p w14:paraId="4738318C" w14:textId="77777777" w:rsidR="00F01A9F" w:rsidRDefault="00F01A9F">
      <w:pPr>
        <w:pStyle w:val="Textocomentario"/>
      </w:pPr>
      <w:r>
        <w:rPr>
          <w:rStyle w:val="Refdecomentario"/>
        </w:rPr>
        <w:annotationRef/>
      </w:r>
      <w:r>
        <w:t>Hacer una descripción de estos ítems, diferente a la publicada</w:t>
      </w:r>
    </w:p>
  </w:comment>
  <w:comment w:id="89" w:author="Cordero, Evangelina Natalia" w:date="2023-06-14T22:58:00Z" w:initials="CEN">
    <w:p w14:paraId="0B217114" w14:textId="1CFBD433" w:rsidR="0071160F" w:rsidRDefault="0071160F">
      <w:pPr>
        <w:pStyle w:val="Textocomentario"/>
      </w:pPr>
      <w:r>
        <w:rPr>
          <w:rStyle w:val="Refdecomentario"/>
        </w:rPr>
        <w:annotationRef/>
      </w:r>
    </w:p>
  </w:comment>
  <w:comment w:id="90" w:author="Cordero, Evangelina Natalia" w:date="2023-06-14T22:58:00Z" w:initials="CEN">
    <w:p w14:paraId="51E64B34" w14:textId="57148F41" w:rsidR="0071160F" w:rsidRDefault="0071160F">
      <w:pPr>
        <w:pStyle w:val="Textocomentario"/>
      </w:pPr>
      <w:r>
        <w:rPr>
          <w:rStyle w:val="Refdecomentario"/>
        </w:rPr>
        <w:annotationRef/>
      </w:r>
      <w:r>
        <w:t>Esta medio descolgado.yo lo sacaría.</w:t>
      </w:r>
    </w:p>
  </w:comment>
  <w:comment w:id="104" w:author="Cordero, Evangelina Natalia" w:date="2023-06-15T00:03:00Z" w:initials="CEN">
    <w:p w14:paraId="1A49874F" w14:textId="1D08945D" w:rsidR="0049770E" w:rsidRDefault="0049770E">
      <w:pPr>
        <w:pStyle w:val="Textocomentario"/>
      </w:pPr>
      <w:r>
        <w:rPr>
          <w:rStyle w:val="Refdecomentario"/>
        </w:rPr>
        <w:annotationRef/>
      </w:r>
      <w:r>
        <w:t>Falta algun análisis que encaje con la tesis</w:t>
      </w:r>
    </w:p>
  </w:comment>
  <w:comment w:id="107" w:author="Cordero, Evangelina Natalia" w:date="2023-06-15T00:02:00Z" w:initials="CEN">
    <w:p w14:paraId="21FBE76D" w14:textId="2CB441B5" w:rsidR="0049770E" w:rsidRDefault="0049770E">
      <w:pPr>
        <w:pStyle w:val="Textocomentario"/>
      </w:pPr>
      <w:r>
        <w:rPr>
          <w:rStyle w:val="Refdecomentario"/>
        </w:rPr>
        <w:annotationRef/>
      </w:r>
      <w:r>
        <w:t>Esta parte iría antes con logística</w:t>
      </w:r>
    </w:p>
  </w:comment>
  <w:comment w:id="250" w:author="Cordero, Evangelina Natalia" w:date="2023-06-15T00:09:00Z" w:initials="CEN">
    <w:p w14:paraId="617FA7DB" w14:textId="57235175" w:rsidR="0049770E" w:rsidRDefault="0049770E">
      <w:pPr>
        <w:pStyle w:val="Textocomentario"/>
      </w:pPr>
      <w:r>
        <w:rPr>
          <w:rStyle w:val="Refdecomentario"/>
        </w:rPr>
        <w:annotationRef/>
      </w:r>
      <w:r>
        <w:t>Podrís elegor una o ver donde la tsis encaja</w:t>
      </w:r>
    </w:p>
  </w:comment>
  <w:comment w:id="315" w:author="Cordero, Evangelina Natalia" w:date="2023-06-15T00:08:00Z" w:initials="CEN">
    <w:p w14:paraId="6D3068FB" w14:textId="0285C914" w:rsidR="0049770E" w:rsidRDefault="0049770E">
      <w:pPr>
        <w:pStyle w:val="Textocomentario"/>
      </w:pPr>
      <w:r>
        <w:rPr>
          <w:rStyle w:val="Refdecomentario"/>
        </w:rPr>
        <w:annotationRef/>
      </w:r>
      <w:r>
        <w:t>Este podría ser el punto para relaciomar la 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09C9B4" w15:done="0"/>
  <w15:commentEx w15:paraId="3750DE9A" w15:done="0"/>
  <w15:commentEx w15:paraId="46081E25" w15:done="0"/>
  <w15:commentEx w15:paraId="4738318C" w15:done="0"/>
  <w15:commentEx w15:paraId="0B217114" w15:done="0"/>
  <w15:commentEx w15:paraId="51E64B34" w15:paraIdParent="0B217114" w15:done="0"/>
  <w15:commentEx w15:paraId="1A49874F" w15:done="0"/>
  <w15:commentEx w15:paraId="21FBE76D" w15:done="0"/>
  <w15:commentEx w15:paraId="617FA7DB" w15:done="0"/>
  <w15:commentEx w15:paraId="6D3068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F2109" w16cex:dateUtc="2023-05-17T12:46:00Z"/>
  <w16cex:commentExtensible w16cex:durableId="280F24F2" w16cex:dateUtc="2023-05-17T13:03:00Z"/>
  <w16cex:commentExtensible w16cex:durableId="2813299F" w16cex:dateUtc="2023-05-20T14:12:00Z"/>
  <w16cex:commentExtensible w16cex:durableId="281B7D39" w16cex:dateUtc="2023-05-26T21:47:00Z"/>
  <w16cex:commentExtensible w16cex:durableId="2834C4A7" w16cex:dateUtc="2023-06-15T01:58:00Z"/>
  <w16cex:commentExtensible w16cex:durableId="2834C4AA" w16cex:dateUtc="2023-06-15T01:58:00Z"/>
  <w16cex:commentExtensible w16cex:durableId="2834D3BB" w16cex:dateUtc="2023-06-15T03:03:00Z"/>
  <w16cex:commentExtensible w16cex:durableId="2834D3A6" w16cex:dateUtc="2023-06-15T03:02:00Z"/>
  <w16cex:commentExtensible w16cex:durableId="2834D527" w16cex:dateUtc="2023-06-15T03:09:00Z"/>
  <w16cex:commentExtensible w16cex:durableId="2834D50B" w16cex:dateUtc="2023-06-15T0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09C9B4" w16cid:durableId="280F2109"/>
  <w16cid:commentId w16cid:paraId="3750DE9A" w16cid:durableId="280F24F2"/>
  <w16cid:commentId w16cid:paraId="46081E25" w16cid:durableId="2813299F"/>
  <w16cid:commentId w16cid:paraId="4738318C" w16cid:durableId="281B7D39"/>
  <w16cid:commentId w16cid:paraId="0B217114" w16cid:durableId="2834C4A7"/>
  <w16cid:commentId w16cid:paraId="51E64B34" w16cid:durableId="2834C4AA"/>
  <w16cid:commentId w16cid:paraId="1A49874F" w16cid:durableId="2834D3BB"/>
  <w16cid:commentId w16cid:paraId="21FBE76D" w16cid:durableId="2834D3A6"/>
  <w16cid:commentId w16cid:paraId="617FA7DB" w16cid:durableId="2834D527"/>
  <w16cid:commentId w16cid:paraId="6D3068FB" w16cid:durableId="2834D5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96025" w14:textId="77777777" w:rsidR="00EC5AE2" w:rsidRDefault="00EC5AE2" w:rsidP="00BA31A0">
      <w:pPr>
        <w:spacing w:after="0" w:line="240" w:lineRule="auto"/>
      </w:pPr>
      <w:r>
        <w:separator/>
      </w:r>
    </w:p>
  </w:endnote>
  <w:endnote w:type="continuationSeparator" w:id="0">
    <w:p w14:paraId="7D31FC9A" w14:textId="77777777" w:rsidR="00EC5AE2" w:rsidRDefault="00EC5AE2" w:rsidP="00BA3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Light">
    <w:altName w:val="Roboto"/>
    <w:panose1 w:val="00000000000000000000"/>
    <w:charset w:val="00"/>
    <w:family w:val="swiss"/>
    <w:notTrueType/>
    <w:pitch w:val="default"/>
    <w:sig w:usb0="00000003" w:usb1="08070000" w:usb2="00000010" w:usb3="00000000" w:csb0="00020001" w:csb1="00000000"/>
  </w:font>
  <w:font w:name="Roboto-Italic">
    <w:altName w:val="Roboto"/>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697EE" w14:textId="562B4C9D" w:rsidR="00326EE0" w:rsidRPr="00326EE0" w:rsidRDefault="0039685C" w:rsidP="009E6254">
    <w:pPr>
      <w:pStyle w:val="Piedepgina"/>
      <w:ind w:firstLine="0"/>
      <w:rPr>
        <w:lang w:val="es-AR"/>
      </w:rPr>
    </w:pPr>
    <w:r>
      <w:rPr>
        <w:noProof/>
        <w:lang w:val="es-AR"/>
      </w:rPr>
      <w:drawing>
        <wp:anchor distT="0" distB="0" distL="114300" distR="114300" simplePos="0" relativeHeight="251657216" behindDoc="0" locked="0" layoutInCell="1" allowOverlap="1" wp14:anchorId="176CD5B5" wp14:editId="459C513B">
          <wp:simplePos x="0" y="0"/>
          <wp:positionH relativeFrom="column">
            <wp:posOffset>-745787</wp:posOffset>
          </wp:positionH>
          <wp:positionV relativeFrom="paragraph">
            <wp:posOffset>109140</wp:posOffset>
          </wp:positionV>
          <wp:extent cx="7238741" cy="873936"/>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59834" cy="876483"/>
                  </a:xfrm>
                  <a:prstGeom prst="rect">
                    <a:avLst/>
                  </a:prstGeom>
                  <a:noFill/>
                </pic:spPr>
              </pic:pic>
            </a:graphicData>
          </a:graphic>
          <wp14:sizeRelH relativeFrom="margin">
            <wp14:pctWidth>0</wp14:pctWidth>
          </wp14:sizeRelH>
          <wp14:sizeRelV relativeFrom="margin">
            <wp14:pctHeight>0</wp14:pctHeight>
          </wp14:sizeRelV>
        </wp:anchor>
      </w:drawing>
    </w:r>
    <w:r w:rsidR="0049770E">
      <w:rPr>
        <w:noProof/>
      </w:rPr>
      <mc:AlternateContent>
        <mc:Choice Requires="wpg">
          <w:drawing>
            <wp:anchor distT="0" distB="0" distL="114300" distR="114300" simplePos="0" relativeHeight="251658240" behindDoc="1" locked="0" layoutInCell="1" allowOverlap="1" wp14:anchorId="05077F74" wp14:editId="7A742E90">
              <wp:simplePos x="0" y="0"/>
              <wp:positionH relativeFrom="margin">
                <wp:align>center</wp:align>
              </wp:positionH>
              <wp:positionV relativeFrom="page">
                <wp:posOffset>9544050</wp:posOffset>
              </wp:positionV>
              <wp:extent cx="7315200" cy="1069340"/>
              <wp:effectExtent l="8255" t="0" r="1270" b="6985"/>
              <wp:wrapNone/>
              <wp:docPr id="16"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7315200" cy="106934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9050" cap="rnd">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2"/>
                          <a:srcRect/>
                          <a:stretch>
                            <a:fillRect/>
                          </a:stretch>
                        </a:blipFill>
                        <a:ln>
                          <a:noFill/>
                        </a:ln>
                        <a:extLst>
                          <a:ext uri="{91240B29-F687-4F45-9708-019B960494DF}">
                            <a14:hiddenLine xmlns:a14="http://schemas.microsoft.com/office/drawing/2010/main" w="19050" cap="rnd">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9049A" id="Group 149" o:spid="_x0000_s1026" style="position:absolute;margin-left:0;margin-top:751.5pt;width:8in;height:84.2pt;rotation:180;z-index:-251658240;mso-position-horizontal:center;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" path="m,l7312660,r,1129665l3619500,733425,,1091565,,xe" fillcolor="#90c226 [3204]" stroked="f" strokeweight="1.5pt">
                <v:stroke endcap="round"/>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" stroked="f" strokeweight="1.5pt">
                <v:fill r:id="rId3" o:title="" recolor="t" rotate="t" type="frame"/>
                <v:stroke endcap="round"/>
              </v:rect>
              <w10:wrap anchorx="margin" anchory="page"/>
            </v:group>
          </w:pict>
        </mc:Fallback>
      </mc:AlternateContent>
    </w:r>
  </w:p>
  <w:p w14:paraId="31320912" w14:textId="660B55C0" w:rsidR="00720FE4" w:rsidRPr="00720FE4" w:rsidRDefault="00720FE4">
    <w:pPr>
      <w:pStyle w:val="Piedepgina"/>
      <w:rPr>
        <w:lang w:val="es-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FC3D9" w14:textId="77777777" w:rsidR="00EC5AE2" w:rsidRDefault="00EC5AE2" w:rsidP="00BA31A0">
      <w:pPr>
        <w:spacing w:after="0" w:line="240" w:lineRule="auto"/>
      </w:pPr>
      <w:r>
        <w:separator/>
      </w:r>
    </w:p>
  </w:footnote>
  <w:footnote w:type="continuationSeparator" w:id="0">
    <w:p w14:paraId="1D22B3DB" w14:textId="77777777" w:rsidR="00EC5AE2" w:rsidRDefault="00EC5AE2" w:rsidP="00BA31A0">
      <w:pPr>
        <w:spacing w:after="0" w:line="240" w:lineRule="auto"/>
      </w:pPr>
      <w:r>
        <w:continuationSeparator/>
      </w:r>
    </w:p>
  </w:footnote>
  <w:footnote w:id="1">
    <w:p w14:paraId="5C95AC13" w14:textId="5D920EE7" w:rsidR="00F71857" w:rsidRPr="0042795D" w:rsidRDefault="00F71857" w:rsidP="00F71857">
      <w:pPr>
        <w:pStyle w:val="Textonotapie"/>
        <w:rPr>
          <w:lang w:val="es-AR"/>
        </w:rPr>
      </w:pPr>
      <w:r>
        <w:rPr>
          <w:rStyle w:val="Refdenotaalpie"/>
        </w:rPr>
        <w:footnoteRef/>
      </w:r>
      <w:r w:rsidRPr="00F71857">
        <w:rPr>
          <w:lang w:val="es-AR"/>
        </w:rPr>
        <w:t xml:space="preserve"> </w:t>
      </w:r>
      <w:r>
        <w:rPr>
          <w:lang w:val="es-AR"/>
        </w:rPr>
        <w:t>Bidones plásticos en general de p</w:t>
      </w:r>
      <w:r w:rsidRPr="0042795D">
        <w:rPr>
          <w:lang w:val="es-AR"/>
        </w:rPr>
        <w:t>olietileno de alta densidad y alto peso molecular</w:t>
      </w:r>
      <w:r>
        <w:rPr>
          <w:lang w:val="es-AR"/>
        </w:rPr>
        <w:t>, con armadura tipo jaula de t</w:t>
      </w:r>
      <w:r w:rsidRPr="0042795D">
        <w:rPr>
          <w:lang w:val="es-AR"/>
        </w:rPr>
        <w:t>ubos de acero galvanizado a doble capa</w:t>
      </w:r>
      <w:r>
        <w:rPr>
          <w:lang w:val="es-AR"/>
        </w:rPr>
        <w:t>, sobre pallet. Capacidad 1000 lts, dimensiones 1m x 1m x 1m.</w:t>
      </w:r>
    </w:p>
    <w:p w14:paraId="0A62F9F3" w14:textId="74F7340F" w:rsidR="00F71857" w:rsidRPr="00F71857" w:rsidRDefault="00F71857">
      <w:pPr>
        <w:pStyle w:val="Textonotapie"/>
        <w:rPr>
          <w:lang w:val="es-AR"/>
        </w:rPr>
      </w:pPr>
    </w:p>
  </w:footnote>
  <w:footnote w:id="2">
    <w:p w14:paraId="02EAC9C9" w14:textId="0627A11F" w:rsidR="00046962" w:rsidRPr="00C26A3A" w:rsidRDefault="00046962">
      <w:pPr>
        <w:pStyle w:val="Textonotapie"/>
        <w:rPr>
          <w:rFonts w:cs="Times New Roman"/>
          <w:sz w:val="18"/>
          <w:szCs w:val="18"/>
          <w:lang w:val="es-AR"/>
        </w:rPr>
      </w:pPr>
      <w:r>
        <w:rPr>
          <w:rStyle w:val="Refdenotaalpie"/>
        </w:rPr>
        <w:footnoteRef/>
      </w:r>
      <w:r w:rsidRPr="00046962">
        <w:rPr>
          <w:lang w:val="es-AR"/>
        </w:rPr>
        <w:t xml:space="preserve"> </w:t>
      </w:r>
      <w:r w:rsidRPr="00C26A3A">
        <w:rPr>
          <w:rFonts w:cs="Times New Roman"/>
          <w:sz w:val="18"/>
          <w:szCs w:val="18"/>
          <w:lang w:val="es-AR"/>
        </w:rPr>
        <w:t>Oil&amp;Gas, como se denomina en jerga habitual al negocio de Petróleo y Gas, en todos sus estadíos, desde la perforación del pozo hasta el tratamiento del fluído en refinería o planta.</w:t>
      </w:r>
    </w:p>
  </w:footnote>
  <w:footnote w:id="3">
    <w:p w14:paraId="174079D3" w14:textId="77777777" w:rsidR="00A81BD0" w:rsidRPr="00DD3726" w:rsidRDefault="00A81BD0" w:rsidP="00A81BD0">
      <w:pPr>
        <w:pStyle w:val="NormalWeb"/>
        <w:shd w:val="clear" w:color="auto" w:fill="FFFFFF"/>
        <w:spacing w:before="0" w:beforeAutospacing="0" w:after="300" w:afterAutospacing="0"/>
        <w:textAlignment w:val="baseline"/>
        <w:rPr>
          <w:rFonts w:eastAsiaTheme="minorHAnsi"/>
          <w:sz w:val="18"/>
          <w:szCs w:val="18"/>
          <w:lang w:val="es-AR"/>
        </w:rPr>
      </w:pPr>
      <w:r>
        <w:rPr>
          <w:rStyle w:val="Refdenotaalpie"/>
        </w:rPr>
        <w:footnoteRef/>
      </w:r>
      <w:r w:rsidRPr="00DD3726">
        <w:rPr>
          <w:lang w:val="es-AR"/>
        </w:rPr>
        <w:t xml:space="preserve"> </w:t>
      </w:r>
      <w:r w:rsidRPr="00DD3726">
        <w:rPr>
          <w:rFonts w:eastAsiaTheme="minorHAnsi"/>
          <w:sz w:val="18"/>
          <w:szCs w:val="18"/>
          <w:lang w:val="es-AR"/>
        </w:rPr>
        <w:t xml:space="preserve">El </w:t>
      </w:r>
      <w:r>
        <w:rPr>
          <w:rFonts w:eastAsiaTheme="minorHAnsi"/>
          <w:sz w:val="18"/>
          <w:szCs w:val="18"/>
          <w:lang w:val="es-AR"/>
        </w:rPr>
        <w:t>F</w:t>
      </w:r>
      <w:r w:rsidRPr="00DD3726">
        <w:rPr>
          <w:rFonts w:eastAsiaTheme="minorHAnsi"/>
          <w:sz w:val="18"/>
          <w:szCs w:val="18"/>
          <w:lang w:val="es-AR"/>
        </w:rPr>
        <w:t>racking, también conocido como fracturación</w:t>
      </w:r>
      <w:r>
        <w:rPr>
          <w:rFonts w:eastAsiaTheme="minorHAnsi"/>
          <w:sz w:val="18"/>
          <w:szCs w:val="18"/>
          <w:lang w:val="es-AR"/>
        </w:rPr>
        <w:t xml:space="preserve"> o estimulación</w:t>
      </w:r>
      <w:r w:rsidRPr="00DD3726">
        <w:rPr>
          <w:rFonts w:eastAsiaTheme="minorHAnsi"/>
          <w:sz w:val="18"/>
          <w:szCs w:val="18"/>
          <w:lang w:val="es-AR"/>
        </w:rPr>
        <w:t xml:space="preserve"> hidráulica, es un método de extracción de combustibles fósiles de formaciones muy poco permeables en el que se emplea la inyección</w:t>
      </w:r>
      <w:r>
        <w:rPr>
          <w:rFonts w:eastAsiaTheme="minorHAnsi"/>
          <w:sz w:val="18"/>
          <w:szCs w:val="18"/>
          <w:lang w:val="es-AR"/>
        </w:rPr>
        <w:t xml:space="preserve"> a presión</w:t>
      </w:r>
      <w:r w:rsidRPr="00DD3726">
        <w:rPr>
          <w:rFonts w:eastAsiaTheme="minorHAnsi"/>
          <w:sz w:val="18"/>
          <w:szCs w:val="18"/>
          <w:lang w:val="es-AR"/>
        </w:rPr>
        <w:t xml:space="preserve"> de grandes cantidades de agua</w:t>
      </w:r>
      <w:r>
        <w:rPr>
          <w:rFonts w:eastAsiaTheme="minorHAnsi"/>
          <w:sz w:val="18"/>
          <w:szCs w:val="18"/>
          <w:lang w:val="es-AR"/>
        </w:rPr>
        <w:t>, arena</w:t>
      </w:r>
      <w:r w:rsidRPr="00DD3726">
        <w:rPr>
          <w:rFonts w:eastAsiaTheme="minorHAnsi"/>
          <w:sz w:val="18"/>
          <w:szCs w:val="18"/>
          <w:lang w:val="es-AR"/>
        </w:rPr>
        <w:t xml:space="preserve"> y productos químicos.</w:t>
      </w:r>
      <w:r>
        <w:rPr>
          <w:rFonts w:eastAsiaTheme="minorHAnsi"/>
          <w:sz w:val="18"/>
          <w:szCs w:val="18"/>
          <w:lang w:val="es-AR"/>
        </w:rPr>
        <w:t xml:space="preserve"> El</w:t>
      </w:r>
      <w:r w:rsidRPr="00DD3726">
        <w:rPr>
          <w:rFonts w:eastAsiaTheme="minorHAnsi"/>
          <w:sz w:val="18"/>
          <w:szCs w:val="18"/>
          <w:lang w:val="es-AR"/>
        </w:rPr>
        <w:t> </w:t>
      </w:r>
      <w:r>
        <w:fldChar w:fldCharType="begin"/>
      </w:r>
      <w:r w:rsidRPr="001B61D4">
        <w:rPr>
          <w:lang w:val="es-AR"/>
          <w:rPrChange w:id="15" w:author="Griselda C. Cabilla" w:date="2023-06-08T07:25:00Z">
            <w:rPr/>
          </w:rPrChange>
        </w:rPr>
        <w:instrText>HYPERLINK "https://www.iagua.es/respuestas/que-es-agua" \t "_blank"</w:instrText>
      </w:r>
      <w:r>
        <w:fldChar w:fldCharType="separate"/>
      </w:r>
      <w:r w:rsidRPr="00DD3726">
        <w:rPr>
          <w:rFonts w:eastAsiaTheme="minorHAnsi"/>
          <w:sz w:val="18"/>
          <w:szCs w:val="18"/>
          <w:lang w:val="es-AR"/>
        </w:rPr>
        <w:t>agua</w:t>
      </w:r>
      <w:r>
        <w:rPr>
          <w:rFonts w:eastAsiaTheme="minorHAnsi"/>
          <w:sz w:val="18"/>
          <w:szCs w:val="18"/>
          <w:lang w:val="es-AR"/>
        </w:rPr>
        <w:fldChar w:fldCharType="end"/>
      </w:r>
      <w:r w:rsidRPr="00DD3726">
        <w:rPr>
          <w:rFonts w:eastAsiaTheme="minorHAnsi"/>
          <w:sz w:val="18"/>
          <w:szCs w:val="18"/>
          <w:lang w:val="es-AR"/>
        </w:rPr>
        <w:t> se encarga de fracturar las rocas en las que se encuentra atrapado el gas natural o el petróleo. En este punto, la arena se encarga de que las rocas no se vuelvan a juntar</w:t>
      </w:r>
      <w:r>
        <w:rPr>
          <w:rFonts w:eastAsiaTheme="minorHAnsi"/>
          <w:sz w:val="18"/>
          <w:szCs w:val="18"/>
          <w:lang w:val="es-AR"/>
        </w:rPr>
        <w:t xml:space="preserve">, </w:t>
      </w:r>
      <w:r w:rsidRPr="00DD3726">
        <w:rPr>
          <w:rFonts w:eastAsiaTheme="minorHAnsi"/>
          <w:sz w:val="18"/>
          <w:szCs w:val="18"/>
          <w:lang w:val="es-AR"/>
        </w:rPr>
        <w:t>y las sustancias químicas son las responsables</w:t>
      </w:r>
      <w:r>
        <w:rPr>
          <w:rFonts w:eastAsiaTheme="minorHAnsi"/>
          <w:sz w:val="18"/>
          <w:szCs w:val="18"/>
          <w:lang w:val="es-AR"/>
        </w:rPr>
        <w:t xml:space="preserve"> de, a grandes rasgos, mejorar el flujo. </w:t>
      </w:r>
      <w:r w:rsidRPr="00DD3726">
        <w:rPr>
          <w:rFonts w:eastAsiaTheme="minorHAnsi"/>
          <w:sz w:val="18"/>
          <w:szCs w:val="18"/>
          <w:lang w:val="es-AR"/>
        </w:rPr>
        <w:t xml:space="preserve">Una vez se ha llevado a cabo este proceso, el agua con </w:t>
      </w:r>
      <w:r>
        <w:rPr>
          <w:rFonts w:eastAsiaTheme="minorHAnsi"/>
          <w:sz w:val="18"/>
          <w:szCs w:val="18"/>
          <w:lang w:val="es-AR"/>
        </w:rPr>
        <w:t>parte de la arena, y algunos químicos</w:t>
      </w:r>
      <w:r w:rsidRPr="00DD3726">
        <w:rPr>
          <w:rFonts w:eastAsiaTheme="minorHAnsi"/>
          <w:sz w:val="18"/>
          <w:szCs w:val="18"/>
          <w:lang w:val="es-AR"/>
        </w:rPr>
        <w:t xml:space="preserve"> vuelve a la superficie, pero esta vez también con el petróleo o el gas natural extraído.</w:t>
      </w:r>
    </w:p>
    <w:p w14:paraId="1F8E4F39" w14:textId="77777777" w:rsidR="00A81BD0" w:rsidRPr="00DD3726" w:rsidRDefault="00A81BD0" w:rsidP="00A81BD0">
      <w:pPr>
        <w:pStyle w:val="Textonotapie"/>
        <w:rPr>
          <w:lang w:val="es-AR"/>
        </w:rPr>
      </w:pPr>
    </w:p>
  </w:footnote>
  <w:footnote w:id="4">
    <w:p w14:paraId="6B828E33" w14:textId="6B07826E" w:rsidR="00B66426" w:rsidRPr="00C26A3A" w:rsidRDefault="00B66426" w:rsidP="00B66426">
      <w:pPr>
        <w:pStyle w:val="Textonotapie"/>
        <w:rPr>
          <w:rFonts w:cs="Times New Roman"/>
          <w:sz w:val="18"/>
          <w:szCs w:val="18"/>
          <w:lang w:val="es-AR"/>
        </w:rPr>
      </w:pPr>
      <w:r>
        <w:rPr>
          <w:rStyle w:val="Refdenotaalpie"/>
        </w:rPr>
        <w:footnoteRef/>
      </w:r>
      <w:r w:rsidRPr="00C26A3A">
        <w:rPr>
          <w:lang w:val="es-AR"/>
        </w:rPr>
        <w:t xml:space="preserve"> </w:t>
      </w:r>
      <w:r w:rsidRPr="00C26A3A">
        <w:rPr>
          <w:rFonts w:cs="Times New Roman"/>
          <w:sz w:val="18"/>
          <w:szCs w:val="18"/>
          <w:lang w:val="es-AR"/>
        </w:rPr>
        <w:t xml:space="preserve">No Convencional se refiere a yacimientos de arcillas </w:t>
      </w:r>
      <w:r>
        <w:rPr>
          <w:rFonts w:cs="Times New Roman"/>
          <w:sz w:val="18"/>
          <w:szCs w:val="18"/>
          <w:lang w:val="es-AR"/>
        </w:rPr>
        <w:t xml:space="preserve">muy </w:t>
      </w:r>
      <w:r w:rsidRPr="00C26A3A">
        <w:rPr>
          <w:rFonts w:cs="Times New Roman"/>
          <w:sz w:val="18"/>
          <w:szCs w:val="18"/>
          <w:lang w:val="es-AR"/>
        </w:rPr>
        <w:t>pocos permeables</w:t>
      </w:r>
      <w:r>
        <w:rPr>
          <w:rFonts w:cs="Times New Roman"/>
          <w:sz w:val="18"/>
          <w:szCs w:val="18"/>
          <w:lang w:val="es-AR"/>
        </w:rPr>
        <w:t xml:space="preserve"> (los poros microscópicos que contienen gas y petróleo con baja o nula interconexión entre </w:t>
      </w:r>
      <w:r w:rsidR="00DC70BC">
        <w:rPr>
          <w:rFonts w:cs="Times New Roman"/>
          <w:sz w:val="18"/>
          <w:szCs w:val="18"/>
          <w:lang w:val="es-AR"/>
        </w:rPr>
        <w:t>sí</w:t>
      </w:r>
      <w:r>
        <w:rPr>
          <w:rFonts w:cs="Times New Roman"/>
          <w:sz w:val="18"/>
          <w:szCs w:val="18"/>
          <w:lang w:val="es-AR"/>
        </w:rPr>
        <w:t>)</w:t>
      </w:r>
      <w:r w:rsidRPr="00C26A3A">
        <w:rPr>
          <w:rFonts w:cs="Times New Roman"/>
          <w:sz w:val="18"/>
          <w:szCs w:val="18"/>
          <w:lang w:val="es-AR"/>
        </w:rPr>
        <w:t xml:space="preserve">, también denominadas </w:t>
      </w:r>
      <w:r w:rsidR="00DC70BC" w:rsidRPr="00C26A3A">
        <w:rPr>
          <w:rFonts w:cs="Times New Roman"/>
          <w:sz w:val="18"/>
          <w:szCs w:val="18"/>
          <w:lang w:val="es-AR"/>
        </w:rPr>
        <w:t>Shale</w:t>
      </w:r>
      <w:r w:rsidRPr="00C26A3A">
        <w:rPr>
          <w:rFonts w:cs="Times New Roman"/>
          <w:sz w:val="18"/>
          <w:szCs w:val="18"/>
          <w:lang w:val="es-AR"/>
        </w:rPr>
        <w:t>, que son reservorio de grandes cantidades de gas y petróleo en muchos lugares del mundo.</w:t>
      </w:r>
    </w:p>
  </w:footnote>
  <w:footnote w:id="5">
    <w:p w14:paraId="5D789025" w14:textId="18F13C64" w:rsidR="00D47B2E" w:rsidRPr="004B4679" w:rsidRDefault="00D47B2E" w:rsidP="00D47B2E">
      <w:pPr>
        <w:pStyle w:val="Piedepgina"/>
        <w:jc w:val="both"/>
        <w:rPr>
          <w:lang w:val="es-AR"/>
        </w:rPr>
      </w:pPr>
      <w:r w:rsidRPr="00416B7F">
        <w:rPr>
          <w:rStyle w:val="Refdenotaalpie"/>
          <w:sz w:val="18"/>
          <w:szCs w:val="18"/>
        </w:rPr>
        <w:footnoteRef/>
      </w:r>
      <w:r w:rsidRPr="00416B7F">
        <w:rPr>
          <w:sz w:val="18"/>
          <w:szCs w:val="18"/>
          <w:lang w:val="es-AR"/>
        </w:rPr>
        <w:t xml:space="preserve"> </w:t>
      </w:r>
      <w:r w:rsidRPr="00416B7F">
        <w:rPr>
          <w:rFonts w:cs="Times New Roman"/>
          <w:sz w:val="18"/>
          <w:szCs w:val="18"/>
          <w:lang w:val="es-AR"/>
        </w:rPr>
        <w:t xml:space="preserve">MBTU = Million British Thermal Unit. </w:t>
      </w:r>
      <w:r w:rsidRPr="00416B7F">
        <w:rPr>
          <w:rFonts w:cs="Times New Roman"/>
          <w:color w:val="202122"/>
          <w:sz w:val="18"/>
          <w:szCs w:val="18"/>
          <w:shd w:val="clear" w:color="auto" w:fill="FFFFFF"/>
          <w:lang w:val="es-AR"/>
        </w:rPr>
        <w:t>1 BTU</w:t>
      </w:r>
      <w:r w:rsidRPr="004B4679">
        <w:rPr>
          <w:rFonts w:cs="Times New Roman"/>
          <w:color w:val="202122"/>
          <w:sz w:val="18"/>
          <w:szCs w:val="18"/>
          <w:shd w:val="clear" w:color="auto" w:fill="FFFFFF"/>
          <w:lang w:val="es-AR"/>
        </w:rPr>
        <w:t xml:space="preserve"> es </w:t>
      </w:r>
      <w:r w:rsidRPr="004B4679">
        <w:rPr>
          <w:rFonts w:cs="Times New Roman"/>
          <w:i/>
          <w:iCs/>
          <w:color w:val="202122"/>
          <w:sz w:val="18"/>
          <w:szCs w:val="18"/>
          <w:shd w:val="clear" w:color="auto" w:fill="FFFFFF"/>
          <w:lang w:val="es-AR"/>
        </w:rPr>
        <w:t>aprox.</w:t>
      </w:r>
      <w:r w:rsidRPr="004B4679">
        <w:rPr>
          <w:rFonts w:cs="Times New Roman"/>
          <w:color w:val="202122"/>
          <w:sz w:val="18"/>
          <w:szCs w:val="18"/>
          <w:shd w:val="clear" w:color="auto" w:fill="FFFFFF"/>
          <w:lang w:val="es-AR"/>
        </w:rPr>
        <w:t> la cantidad de calor necesaria para provocar una elevación de temperatura de 1 °F en una muestra de agua con una masa de 1 lb. La </w:t>
      </w:r>
      <w:r w:rsidRPr="004B4679">
        <w:rPr>
          <w:rFonts w:cs="Times New Roman"/>
          <w:i/>
          <w:iCs/>
          <w:color w:val="202122"/>
          <w:sz w:val="18"/>
          <w:szCs w:val="18"/>
          <w:shd w:val="clear" w:color="auto" w:fill="FFFFFF"/>
          <w:lang w:val="es-AR"/>
        </w:rPr>
        <w:t>magnitud</w:t>
      </w:r>
      <w:r w:rsidR="00E812D9">
        <w:rPr>
          <w:rFonts w:cs="Times New Roman"/>
          <w:i/>
          <w:iCs/>
          <w:color w:val="202122"/>
          <w:sz w:val="18"/>
          <w:szCs w:val="18"/>
          <w:shd w:val="clear" w:color="auto" w:fill="FFFFFF"/>
          <w:lang w:val="es-AR"/>
        </w:rPr>
        <w:t xml:space="preserve"> </w:t>
      </w:r>
      <w:r w:rsidRPr="004B4679">
        <w:rPr>
          <w:rFonts w:cs="Times New Roman"/>
          <w:i/>
          <w:iCs/>
          <w:color w:val="202122"/>
          <w:sz w:val="18"/>
          <w:szCs w:val="18"/>
          <w:shd w:val="clear" w:color="auto" w:fill="FFFFFF"/>
          <w:lang w:val="es-AR"/>
        </w:rPr>
        <w:t>correspondiente</w:t>
      </w:r>
      <w:r w:rsidRPr="004B4679">
        <w:rPr>
          <w:rFonts w:cs="Times New Roman"/>
          <w:color w:val="202122"/>
          <w:sz w:val="18"/>
          <w:szCs w:val="18"/>
          <w:shd w:val="clear" w:color="auto" w:fill="FFFFFF"/>
          <w:lang w:val="es-AR"/>
        </w:rPr>
        <w:t> de 1 BTU = (453,592 37/1,8) cal</w:t>
      </w:r>
      <w:r>
        <w:rPr>
          <w:rFonts w:cs="Times New Roman"/>
          <w:color w:val="202122"/>
          <w:sz w:val="18"/>
          <w:szCs w:val="18"/>
          <w:shd w:val="clear" w:color="auto" w:fill="FFFFFF"/>
          <w:lang w:val="es-AR"/>
        </w:rPr>
        <w:t>.</w:t>
      </w:r>
    </w:p>
  </w:footnote>
  <w:footnote w:id="6">
    <w:p w14:paraId="70C24306" w14:textId="30E8C4F7" w:rsidR="001201AB" w:rsidRPr="001201AB" w:rsidRDefault="001201AB">
      <w:pPr>
        <w:pStyle w:val="Textonotapie"/>
        <w:rPr>
          <w:rFonts w:cs="Times New Roman"/>
          <w:sz w:val="18"/>
          <w:szCs w:val="18"/>
          <w:lang w:val="es-AR"/>
        </w:rPr>
      </w:pPr>
      <w:r>
        <w:rPr>
          <w:rStyle w:val="Refdenotaalpie"/>
        </w:rPr>
        <w:footnoteRef/>
      </w:r>
      <w:r w:rsidRPr="001201AB">
        <w:rPr>
          <w:lang w:val="es-AR"/>
        </w:rPr>
        <w:t xml:space="preserve"> </w:t>
      </w:r>
      <w:r w:rsidRPr="001201AB">
        <w:rPr>
          <w:rFonts w:cs="Times New Roman"/>
          <w:sz w:val="18"/>
          <w:szCs w:val="18"/>
          <w:lang w:val="es-AR"/>
        </w:rPr>
        <w:t>Los Isotanques son equipos que permiten realizar un proceso de logística multimodal, que cuentan con altos estándares internacionales de diseño acorde a las normas de calidad requeridas por el mercado.</w:t>
      </w:r>
    </w:p>
  </w:footnote>
  <w:footnote w:id="7">
    <w:p w14:paraId="2FFB5CA0" w14:textId="758B0349" w:rsidR="001201AB" w:rsidRPr="001201AB" w:rsidRDefault="001201AB">
      <w:pPr>
        <w:pStyle w:val="Textonotapie"/>
        <w:rPr>
          <w:rFonts w:cs="Times New Roman"/>
          <w:sz w:val="18"/>
          <w:szCs w:val="18"/>
          <w:lang w:val="es-AR"/>
        </w:rPr>
      </w:pPr>
      <w:r>
        <w:rPr>
          <w:rStyle w:val="Refdenotaalpie"/>
        </w:rPr>
        <w:footnoteRef/>
      </w:r>
      <w:r w:rsidRPr="001201AB">
        <w:rPr>
          <w:lang w:val="es-AR"/>
        </w:rPr>
        <w:t xml:space="preserve"> </w:t>
      </w:r>
      <w:r w:rsidRPr="001201AB">
        <w:rPr>
          <w:rFonts w:cs="Times New Roman"/>
          <w:sz w:val="18"/>
          <w:szCs w:val="18"/>
          <w:lang w:val="es-AR"/>
        </w:rPr>
        <w:t>El Flexitanque, o Flexibag, es una bolsa o tanque flexible de gran tamaño que transforma un contenedor convencional en un seguro y eficiente sistema de transporte marítimo de líquidos a granel.</w:t>
      </w:r>
    </w:p>
  </w:footnote>
  <w:footnote w:id="8">
    <w:p w14:paraId="0E1DC5A2" w14:textId="6E1F7D3A" w:rsidR="00DB2B44" w:rsidRPr="00DB2B44" w:rsidRDefault="00DB2B44">
      <w:pPr>
        <w:pStyle w:val="Textonotapie"/>
        <w:rPr>
          <w:rFonts w:cs="Times New Roman"/>
          <w:sz w:val="18"/>
          <w:szCs w:val="18"/>
          <w:lang w:val="es-AR"/>
        </w:rPr>
      </w:pPr>
      <w:r>
        <w:rPr>
          <w:rStyle w:val="Refdenotaalpie"/>
        </w:rPr>
        <w:footnoteRef/>
      </w:r>
      <w:r w:rsidRPr="00DB2B44">
        <w:rPr>
          <w:lang w:val="es-AR"/>
        </w:rPr>
        <w:t xml:space="preserve"> </w:t>
      </w:r>
      <w:r w:rsidRPr="00DB2B44">
        <w:rPr>
          <w:rFonts w:cs="Times New Roman"/>
          <w:sz w:val="18"/>
          <w:szCs w:val="18"/>
          <w:lang w:val="es-AR"/>
        </w:rPr>
        <w:t>QHSE, calidad, seguridad y medioambiente, por sus siglas en inglés como suele manejarse en la industria.</w:t>
      </w:r>
    </w:p>
  </w:footnote>
  <w:footnote w:id="9">
    <w:p w14:paraId="1F479752" w14:textId="28149160" w:rsidR="000564E2" w:rsidRPr="000564E2" w:rsidRDefault="000564E2">
      <w:pPr>
        <w:pStyle w:val="Textonotapie"/>
        <w:rPr>
          <w:rFonts w:cs="Times New Roman"/>
          <w:sz w:val="18"/>
          <w:szCs w:val="18"/>
          <w:lang w:val="es-AR"/>
        </w:rPr>
      </w:pPr>
      <w:r w:rsidRPr="000564E2">
        <w:rPr>
          <w:rStyle w:val="Refdenotaalpie"/>
          <w:rFonts w:cs="Times New Roman"/>
          <w:sz w:val="18"/>
          <w:szCs w:val="18"/>
        </w:rPr>
        <w:footnoteRef/>
      </w:r>
      <w:r w:rsidRPr="000564E2">
        <w:rPr>
          <w:rFonts w:cs="Times New Roman"/>
          <w:sz w:val="18"/>
          <w:szCs w:val="18"/>
          <w:lang w:val="es-AR"/>
        </w:rPr>
        <w:t xml:space="preserve"> CASA, </w:t>
      </w:r>
      <w:r>
        <w:rPr>
          <w:rFonts w:cs="Times New Roman"/>
          <w:sz w:val="18"/>
          <w:szCs w:val="18"/>
          <w:lang w:val="es-AR"/>
        </w:rPr>
        <w:t>Calidad, Seguridad, Salud y Medio Ambiente, según Brenntag.</w:t>
      </w:r>
      <w:r w:rsidRPr="000564E2">
        <w:rPr>
          <w:rFonts w:cs="Times New Roman"/>
          <w:sz w:val="18"/>
          <w:szCs w:val="18"/>
          <w:lang w:val="es-A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834631"/>
      <w:docPartObj>
        <w:docPartGallery w:val="Page Numbers (Top of Page)"/>
        <w:docPartUnique/>
      </w:docPartObj>
    </w:sdtPr>
    <w:sdtEndPr/>
    <w:sdtContent>
      <w:p w14:paraId="0EBBC4BD" w14:textId="38AB1BC1" w:rsidR="00B913A6" w:rsidRDefault="0039685C">
        <w:pPr>
          <w:pStyle w:val="Encabezado"/>
          <w:jc w:val="right"/>
        </w:pPr>
        <w:r>
          <w:rPr>
            <w:noProof/>
          </w:rPr>
          <w:drawing>
            <wp:anchor distT="0" distB="0" distL="114300" distR="114300" simplePos="0" relativeHeight="251656192" behindDoc="0" locked="0" layoutInCell="1" allowOverlap="1" wp14:anchorId="77BF6E66" wp14:editId="368EB212">
              <wp:simplePos x="0" y="0"/>
              <wp:positionH relativeFrom="column">
                <wp:posOffset>-784766</wp:posOffset>
              </wp:positionH>
              <wp:positionV relativeFrom="paragraph">
                <wp:posOffset>-314527</wp:posOffset>
              </wp:positionV>
              <wp:extent cx="7291705" cy="10610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91705" cy="1061085"/>
                      </a:xfrm>
                      <a:prstGeom prst="rect">
                        <a:avLst/>
                      </a:prstGeom>
                      <a:noFill/>
                    </pic:spPr>
                  </pic:pic>
                </a:graphicData>
              </a:graphic>
            </wp:anchor>
          </w:drawing>
        </w:r>
        <w:r w:rsidR="00B913A6">
          <w:fldChar w:fldCharType="begin"/>
        </w:r>
        <w:r w:rsidR="00B913A6">
          <w:instrText>PAGE   \* MERGEFORMAT</w:instrText>
        </w:r>
        <w:r w:rsidR="00B913A6">
          <w:fldChar w:fldCharType="separate"/>
        </w:r>
        <w:r w:rsidR="00B913A6">
          <w:rPr>
            <w:lang w:val="es-ES"/>
          </w:rPr>
          <w:t>2</w:t>
        </w:r>
        <w:r w:rsidR="00B913A6">
          <w:fldChar w:fldCharType="end"/>
        </w:r>
      </w:p>
    </w:sdtContent>
  </w:sdt>
  <w:p w14:paraId="15761F41" w14:textId="77777777" w:rsidR="00B913A6" w:rsidRPr="00BE4A9C" w:rsidRDefault="00B913A6">
    <w:pPr>
      <w:pStyle w:val="Encabezado"/>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8AC"/>
    <w:multiLevelType w:val="multilevel"/>
    <w:tmpl w:val="84A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37E87"/>
    <w:multiLevelType w:val="hybridMultilevel"/>
    <w:tmpl w:val="9B92B462"/>
    <w:lvl w:ilvl="0" w:tplc="2C0A000F">
      <w:start w:val="1"/>
      <w:numFmt w:val="decimal"/>
      <w:lvlText w:val="%1."/>
      <w:lvlJc w:val="left"/>
      <w:pPr>
        <w:ind w:left="0" w:hanging="360"/>
      </w:pPr>
    </w:lvl>
    <w:lvl w:ilvl="1" w:tplc="2C0A0019">
      <w:start w:val="1"/>
      <w:numFmt w:val="lowerLetter"/>
      <w:lvlText w:val="%2."/>
      <w:lvlJc w:val="left"/>
      <w:pPr>
        <w:ind w:left="720" w:hanging="360"/>
      </w:pPr>
    </w:lvl>
    <w:lvl w:ilvl="2" w:tplc="2C0A001B" w:tentative="1">
      <w:start w:val="1"/>
      <w:numFmt w:val="lowerRoman"/>
      <w:lvlText w:val="%3."/>
      <w:lvlJc w:val="right"/>
      <w:pPr>
        <w:ind w:left="1440" w:hanging="180"/>
      </w:pPr>
    </w:lvl>
    <w:lvl w:ilvl="3" w:tplc="2C0A000F" w:tentative="1">
      <w:start w:val="1"/>
      <w:numFmt w:val="decimal"/>
      <w:lvlText w:val="%4."/>
      <w:lvlJc w:val="left"/>
      <w:pPr>
        <w:ind w:left="2160" w:hanging="360"/>
      </w:pPr>
    </w:lvl>
    <w:lvl w:ilvl="4" w:tplc="2C0A0019" w:tentative="1">
      <w:start w:val="1"/>
      <w:numFmt w:val="lowerLetter"/>
      <w:lvlText w:val="%5."/>
      <w:lvlJc w:val="left"/>
      <w:pPr>
        <w:ind w:left="2880" w:hanging="360"/>
      </w:pPr>
    </w:lvl>
    <w:lvl w:ilvl="5" w:tplc="2C0A001B" w:tentative="1">
      <w:start w:val="1"/>
      <w:numFmt w:val="lowerRoman"/>
      <w:lvlText w:val="%6."/>
      <w:lvlJc w:val="right"/>
      <w:pPr>
        <w:ind w:left="3600" w:hanging="180"/>
      </w:pPr>
    </w:lvl>
    <w:lvl w:ilvl="6" w:tplc="2C0A000F" w:tentative="1">
      <w:start w:val="1"/>
      <w:numFmt w:val="decimal"/>
      <w:lvlText w:val="%7."/>
      <w:lvlJc w:val="left"/>
      <w:pPr>
        <w:ind w:left="4320" w:hanging="360"/>
      </w:pPr>
    </w:lvl>
    <w:lvl w:ilvl="7" w:tplc="2C0A0019" w:tentative="1">
      <w:start w:val="1"/>
      <w:numFmt w:val="lowerLetter"/>
      <w:lvlText w:val="%8."/>
      <w:lvlJc w:val="left"/>
      <w:pPr>
        <w:ind w:left="5040" w:hanging="360"/>
      </w:pPr>
    </w:lvl>
    <w:lvl w:ilvl="8" w:tplc="2C0A001B" w:tentative="1">
      <w:start w:val="1"/>
      <w:numFmt w:val="lowerRoman"/>
      <w:lvlText w:val="%9."/>
      <w:lvlJc w:val="right"/>
      <w:pPr>
        <w:ind w:left="5760" w:hanging="180"/>
      </w:pPr>
    </w:lvl>
  </w:abstractNum>
  <w:abstractNum w:abstractNumId="2" w15:restartNumberingAfterBreak="0">
    <w:nsid w:val="0EC417A6"/>
    <w:multiLevelType w:val="multilevel"/>
    <w:tmpl w:val="FF42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2297A"/>
    <w:multiLevelType w:val="hybridMultilevel"/>
    <w:tmpl w:val="BE54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B0471"/>
    <w:multiLevelType w:val="hybridMultilevel"/>
    <w:tmpl w:val="3F865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22FEE"/>
    <w:multiLevelType w:val="hybridMultilevel"/>
    <w:tmpl w:val="F95C0AB6"/>
    <w:lvl w:ilvl="0" w:tplc="57444878">
      <w:start w:val="1"/>
      <w:numFmt w:val="bullet"/>
      <w:lvlText w:val="-"/>
      <w:lvlJc w:val="left"/>
      <w:pPr>
        <w:tabs>
          <w:tab w:val="num" w:pos="720"/>
        </w:tabs>
        <w:ind w:left="720" w:hanging="360"/>
      </w:pPr>
      <w:rPr>
        <w:rFonts w:ascii="Times New Roman" w:hAnsi="Times New Roman" w:hint="default"/>
      </w:rPr>
    </w:lvl>
    <w:lvl w:ilvl="1" w:tplc="977AB70A" w:tentative="1">
      <w:start w:val="1"/>
      <w:numFmt w:val="bullet"/>
      <w:lvlText w:val="-"/>
      <w:lvlJc w:val="left"/>
      <w:pPr>
        <w:tabs>
          <w:tab w:val="num" w:pos="1440"/>
        </w:tabs>
        <w:ind w:left="1440" w:hanging="360"/>
      </w:pPr>
      <w:rPr>
        <w:rFonts w:ascii="Times New Roman" w:hAnsi="Times New Roman" w:hint="default"/>
      </w:rPr>
    </w:lvl>
    <w:lvl w:ilvl="2" w:tplc="8408D102" w:tentative="1">
      <w:start w:val="1"/>
      <w:numFmt w:val="bullet"/>
      <w:lvlText w:val="-"/>
      <w:lvlJc w:val="left"/>
      <w:pPr>
        <w:tabs>
          <w:tab w:val="num" w:pos="2160"/>
        </w:tabs>
        <w:ind w:left="2160" w:hanging="360"/>
      </w:pPr>
      <w:rPr>
        <w:rFonts w:ascii="Times New Roman" w:hAnsi="Times New Roman" w:hint="default"/>
      </w:rPr>
    </w:lvl>
    <w:lvl w:ilvl="3" w:tplc="B808B6C4" w:tentative="1">
      <w:start w:val="1"/>
      <w:numFmt w:val="bullet"/>
      <w:lvlText w:val="-"/>
      <w:lvlJc w:val="left"/>
      <w:pPr>
        <w:tabs>
          <w:tab w:val="num" w:pos="2880"/>
        </w:tabs>
        <w:ind w:left="2880" w:hanging="360"/>
      </w:pPr>
      <w:rPr>
        <w:rFonts w:ascii="Times New Roman" w:hAnsi="Times New Roman" w:hint="default"/>
      </w:rPr>
    </w:lvl>
    <w:lvl w:ilvl="4" w:tplc="2B5E2D30" w:tentative="1">
      <w:start w:val="1"/>
      <w:numFmt w:val="bullet"/>
      <w:lvlText w:val="-"/>
      <w:lvlJc w:val="left"/>
      <w:pPr>
        <w:tabs>
          <w:tab w:val="num" w:pos="3600"/>
        </w:tabs>
        <w:ind w:left="3600" w:hanging="360"/>
      </w:pPr>
      <w:rPr>
        <w:rFonts w:ascii="Times New Roman" w:hAnsi="Times New Roman" w:hint="default"/>
      </w:rPr>
    </w:lvl>
    <w:lvl w:ilvl="5" w:tplc="0FD2723C" w:tentative="1">
      <w:start w:val="1"/>
      <w:numFmt w:val="bullet"/>
      <w:lvlText w:val="-"/>
      <w:lvlJc w:val="left"/>
      <w:pPr>
        <w:tabs>
          <w:tab w:val="num" w:pos="4320"/>
        </w:tabs>
        <w:ind w:left="4320" w:hanging="360"/>
      </w:pPr>
      <w:rPr>
        <w:rFonts w:ascii="Times New Roman" w:hAnsi="Times New Roman" w:hint="default"/>
      </w:rPr>
    </w:lvl>
    <w:lvl w:ilvl="6" w:tplc="F5A2EA78" w:tentative="1">
      <w:start w:val="1"/>
      <w:numFmt w:val="bullet"/>
      <w:lvlText w:val="-"/>
      <w:lvlJc w:val="left"/>
      <w:pPr>
        <w:tabs>
          <w:tab w:val="num" w:pos="5040"/>
        </w:tabs>
        <w:ind w:left="5040" w:hanging="360"/>
      </w:pPr>
      <w:rPr>
        <w:rFonts w:ascii="Times New Roman" w:hAnsi="Times New Roman" w:hint="default"/>
      </w:rPr>
    </w:lvl>
    <w:lvl w:ilvl="7" w:tplc="B9801872" w:tentative="1">
      <w:start w:val="1"/>
      <w:numFmt w:val="bullet"/>
      <w:lvlText w:val="-"/>
      <w:lvlJc w:val="left"/>
      <w:pPr>
        <w:tabs>
          <w:tab w:val="num" w:pos="5760"/>
        </w:tabs>
        <w:ind w:left="5760" w:hanging="360"/>
      </w:pPr>
      <w:rPr>
        <w:rFonts w:ascii="Times New Roman" w:hAnsi="Times New Roman" w:hint="default"/>
      </w:rPr>
    </w:lvl>
    <w:lvl w:ilvl="8" w:tplc="3474B5E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45F0A38"/>
    <w:multiLevelType w:val="multilevel"/>
    <w:tmpl w:val="2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25A867E0"/>
    <w:multiLevelType w:val="hybridMultilevel"/>
    <w:tmpl w:val="7FB029EC"/>
    <w:lvl w:ilvl="0" w:tplc="AE86FD58">
      <w:start w:val="1"/>
      <w:numFmt w:val="bullet"/>
      <w:lvlText w:val="•"/>
      <w:lvlJc w:val="left"/>
      <w:pPr>
        <w:tabs>
          <w:tab w:val="num" w:pos="720"/>
        </w:tabs>
        <w:ind w:left="720" w:hanging="360"/>
      </w:pPr>
      <w:rPr>
        <w:rFonts w:ascii="Arial" w:hAnsi="Arial" w:hint="default"/>
      </w:rPr>
    </w:lvl>
    <w:lvl w:ilvl="1" w:tplc="9D625E76" w:tentative="1">
      <w:start w:val="1"/>
      <w:numFmt w:val="bullet"/>
      <w:lvlText w:val="•"/>
      <w:lvlJc w:val="left"/>
      <w:pPr>
        <w:tabs>
          <w:tab w:val="num" w:pos="1440"/>
        </w:tabs>
        <w:ind w:left="1440" w:hanging="360"/>
      </w:pPr>
      <w:rPr>
        <w:rFonts w:ascii="Arial" w:hAnsi="Arial" w:hint="default"/>
      </w:rPr>
    </w:lvl>
    <w:lvl w:ilvl="2" w:tplc="425C202C" w:tentative="1">
      <w:start w:val="1"/>
      <w:numFmt w:val="bullet"/>
      <w:lvlText w:val="•"/>
      <w:lvlJc w:val="left"/>
      <w:pPr>
        <w:tabs>
          <w:tab w:val="num" w:pos="2160"/>
        </w:tabs>
        <w:ind w:left="2160" w:hanging="360"/>
      </w:pPr>
      <w:rPr>
        <w:rFonts w:ascii="Arial" w:hAnsi="Arial" w:hint="default"/>
      </w:rPr>
    </w:lvl>
    <w:lvl w:ilvl="3" w:tplc="992A815E" w:tentative="1">
      <w:start w:val="1"/>
      <w:numFmt w:val="bullet"/>
      <w:lvlText w:val="•"/>
      <w:lvlJc w:val="left"/>
      <w:pPr>
        <w:tabs>
          <w:tab w:val="num" w:pos="2880"/>
        </w:tabs>
        <w:ind w:left="2880" w:hanging="360"/>
      </w:pPr>
      <w:rPr>
        <w:rFonts w:ascii="Arial" w:hAnsi="Arial" w:hint="default"/>
      </w:rPr>
    </w:lvl>
    <w:lvl w:ilvl="4" w:tplc="718C8CDE" w:tentative="1">
      <w:start w:val="1"/>
      <w:numFmt w:val="bullet"/>
      <w:lvlText w:val="•"/>
      <w:lvlJc w:val="left"/>
      <w:pPr>
        <w:tabs>
          <w:tab w:val="num" w:pos="3600"/>
        </w:tabs>
        <w:ind w:left="3600" w:hanging="360"/>
      </w:pPr>
      <w:rPr>
        <w:rFonts w:ascii="Arial" w:hAnsi="Arial" w:hint="default"/>
      </w:rPr>
    </w:lvl>
    <w:lvl w:ilvl="5" w:tplc="AB4CFE60" w:tentative="1">
      <w:start w:val="1"/>
      <w:numFmt w:val="bullet"/>
      <w:lvlText w:val="•"/>
      <w:lvlJc w:val="left"/>
      <w:pPr>
        <w:tabs>
          <w:tab w:val="num" w:pos="4320"/>
        </w:tabs>
        <w:ind w:left="4320" w:hanging="360"/>
      </w:pPr>
      <w:rPr>
        <w:rFonts w:ascii="Arial" w:hAnsi="Arial" w:hint="default"/>
      </w:rPr>
    </w:lvl>
    <w:lvl w:ilvl="6" w:tplc="6158C7E2" w:tentative="1">
      <w:start w:val="1"/>
      <w:numFmt w:val="bullet"/>
      <w:lvlText w:val="•"/>
      <w:lvlJc w:val="left"/>
      <w:pPr>
        <w:tabs>
          <w:tab w:val="num" w:pos="5040"/>
        </w:tabs>
        <w:ind w:left="5040" w:hanging="360"/>
      </w:pPr>
      <w:rPr>
        <w:rFonts w:ascii="Arial" w:hAnsi="Arial" w:hint="default"/>
      </w:rPr>
    </w:lvl>
    <w:lvl w:ilvl="7" w:tplc="BD482480" w:tentative="1">
      <w:start w:val="1"/>
      <w:numFmt w:val="bullet"/>
      <w:lvlText w:val="•"/>
      <w:lvlJc w:val="left"/>
      <w:pPr>
        <w:tabs>
          <w:tab w:val="num" w:pos="5760"/>
        </w:tabs>
        <w:ind w:left="5760" w:hanging="360"/>
      </w:pPr>
      <w:rPr>
        <w:rFonts w:ascii="Arial" w:hAnsi="Arial" w:hint="default"/>
      </w:rPr>
    </w:lvl>
    <w:lvl w:ilvl="8" w:tplc="C79AE27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37363A"/>
    <w:multiLevelType w:val="hybridMultilevel"/>
    <w:tmpl w:val="72523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D3EC6"/>
    <w:multiLevelType w:val="hybridMultilevel"/>
    <w:tmpl w:val="D9EA7766"/>
    <w:lvl w:ilvl="0" w:tplc="DB142124">
      <w:start w:val="1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66F107C"/>
    <w:multiLevelType w:val="multilevel"/>
    <w:tmpl w:val="4EE8AA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9757E09"/>
    <w:multiLevelType w:val="hybridMultilevel"/>
    <w:tmpl w:val="20D847D8"/>
    <w:lvl w:ilvl="0" w:tplc="AF0C0E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F37A91"/>
    <w:multiLevelType w:val="hybridMultilevel"/>
    <w:tmpl w:val="DD92B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117AAE"/>
    <w:multiLevelType w:val="hybridMultilevel"/>
    <w:tmpl w:val="BF2EDE1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2F7474E"/>
    <w:multiLevelType w:val="hybridMultilevel"/>
    <w:tmpl w:val="66A67762"/>
    <w:lvl w:ilvl="0" w:tplc="2C0A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47738D9"/>
    <w:multiLevelType w:val="hybridMultilevel"/>
    <w:tmpl w:val="841C92D0"/>
    <w:lvl w:ilvl="0" w:tplc="BC84C4C0">
      <w:start w:val="15"/>
      <w:numFmt w:val="bullet"/>
      <w:lvlText w:val="-"/>
      <w:lvlJc w:val="left"/>
      <w:pPr>
        <w:ind w:left="4680" w:hanging="360"/>
      </w:pPr>
      <w:rPr>
        <w:rFonts w:ascii="Times New Roman" w:eastAsiaTheme="minorHAnsi" w:hAnsi="Times New Roman" w:cs="Times New Roman" w:hint="default"/>
      </w:rPr>
    </w:lvl>
    <w:lvl w:ilvl="1" w:tplc="0C090003" w:tentative="1">
      <w:start w:val="1"/>
      <w:numFmt w:val="bullet"/>
      <w:lvlText w:val="o"/>
      <w:lvlJc w:val="left"/>
      <w:pPr>
        <w:ind w:left="5400" w:hanging="360"/>
      </w:pPr>
      <w:rPr>
        <w:rFonts w:ascii="Courier New" w:hAnsi="Courier New" w:cs="Courier New" w:hint="default"/>
      </w:rPr>
    </w:lvl>
    <w:lvl w:ilvl="2" w:tplc="0C090005" w:tentative="1">
      <w:start w:val="1"/>
      <w:numFmt w:val="bullet"/>
      <w:lvlText w:val=""/>
      <w:lvlJc w:val="left"/>
      <w:pPr>
        <w:ind w:left="6120" w:hanging="360"/>
      </w:pPr>
      <w:rPr>
        <w:rFonts w:ascii="Wingdings" w:hAnsi="Wingdings" w:hint="default"/>
      </w:rPr>
    </w:lvl>
    <w:lvl w:ilvl="3" w:tplc="0C090001" w:tentative="1">
      <w:start w:val="1"/>
      <w:numFmt w:val="bullet"/>
      <w:lvlText w:val=""/>
      <w:lvlJc w:val="left"/>
      <w:pPr>
        <w:ind w:left="6840" w:hanging="360"/>
      </w:pPr>
      <w:rPr>
        <w:rFonts w:ascii="Symbol" w:hAnsi="Symbol" w:hint="default"/>
      </w:rPr>
    </w:lvl>
    <w:lvl w:ilvl="4" w:tplc="0C090003" w:tentative="1">
      <w:start w:val="1"/>
      <w:numFmt w:val="bullet"/>
      <w:lvlText w:val="o"/>
      <w:lvlJc w:val="left"/>
      <w:pPr>
        <w:ind w:left="7560" w:hanging="360"/>
      </w:pPr>
      <w:rPr>
        <w:rFonts w:ascii="Courier New" w:hAnsi="Courier New" w:cs="Courier New" w:hint="default"/>
      </w:rPr>
    </w:lvl>
    <w:lvl w:ilvl="5" w:tplc="0C090005" w:tentative="1">
      <w:start w:val="1"/>
      <w:numFmt w:val="bullet"/>
      <w:lvlText w:val=""/>
      <w:lvlJc w:val="left"/>
      <w:pPr>
        <w:ind w:left="8280" w:hanging="360"/>
      </w:pPr>
      <w:rPr>
        <w:rFonts w:ascii="Wingdings" w:hAnsi="Wingdings" w:hint="default"/>
      </w:rPr>
    </w:lvl>
    <w:lvl w:ilvl="6" w:tplc="0C090001" w:tentative="1">
      <w:start w:val="1"/>
      <w:numFmt w:val="bullet"/>
      <w:lvlText w:val=""/>
      <w:lvlJc w:val="left"/>
      <w:pPr>
        <w:ind w:left="9000" w:hanging="360"/>
      </w:pPr>
      <w:rPr>
        <w:rFonts w:ascii="Symbol" w:hAnsi="Symbol" w:hint="default"/>
      </w:rPr>
    </w:lvl>
    <w:lvl w:ilvl="7" w:tplc="0C090003" w:tentative="1">
      <w:start w:val="1"/>
      <w:numFmt w:val="bullet"/>
      <w:lvlText w:val="o"/>
      <w:lvlJc w:val="left"/>
      <w:pPr>
        <w:ind w:left="9720" w:hanging="360"/>
      </w:pPr>
      <w:rPr>
        <w:rFonts w:ascii="Courier New" w:hAnsi="Courier New" w:cs="Courier New" w:hint="default"/>
      </w:rPr>
    </w:lvl>
    <w:lvl w:ilvl="8" w:tplc="0C090005" w:tentative="1">
      <w:start w:val="1"/>
      <w:numFmt w:val="bullet"/>
      <w:lvlText w:val=""/>
      <w:lvlJc w:val="left"/>
      <w:pPr>
        <w:ind w:left="10440" w:hanging="360"/>
      </w:pPr>
      <w:rPr>
        <w:rFonts w:ascii="Wingdings" w:hAnsi="Wingdings" w:hint="default"/>
      </w:rPr>
    </w:lvl>
  </w:abstractNum>
  <w:abstractNum w:abstractNumId="16" w15:restartNumberingAfterBreak="0">
    <w:nsid w:val="471B18E5"/>
    <w:multiLevelType w:val="hybridMultilevel"/>
    <w:tmpl w:val="E4ECDD9E"/>
    <w:lvl w:ilvl="0" w:tplc="F574E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C1D4B"/>
    <w:multiLevelType w:val="hybridMultilevel"/>
    <w:tmpl w:val="D86EAFBC"/>
    <w:lvl w:ilvl="0" w:tplc="2C0A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5009284B"/>
    <w:multiLevelType w:val="multilevel"/>
    <w:tmpl w:val="F482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3710D2"/>
    <w:multiLevelType w:val="hybridMultilevel"/>
    <w:tmpl w:val="580E762E"/>
    <w:lvl w:ilvl="0" w:tplc="849E33D8">
      <w:start w:val="1"/>
      <w:numFmt w:val="decimal"/>
      <w:lvlText w:val="%1-"/>
      <w:lvlJc w:val="left"/>
      <w:pPr>
        <w:ind w:left="720" w:hanging="360"/>
      </w:pPr>
      <w:rPr>
        <w:rFonts w:hint="default"/>
        <w:color w:val="2125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793BB3"/>
    <w:multiLevelType w:val="hybridMultilevel"/>
    <w:tmpl w:val="041E5F9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4521DC8"/>
    <w:multiLevelType w:val="hybridMultilevel"/>
    <w:tmpl w:val="9ADC683E"/>
    <w:lvl w:ilvl="0" w:tplc="67F6C5BE">
      <w:start w:val="1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6C62BA6"/>
    <w:multiLevelType w:val="hybridMultilevel"/>
    <w:tmpl w:val="916AF386"/>
    <w:lvl w:ilvl="0" w:tplc="261C4B2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AA539E0"/>
    <w:multiLevelType w:val="hybridMultilevel"/>
    <w:tmpl w:val="646E315E"/>
    <w:lvl w:ilvl="0" w:tplc="94F4F9D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CA02CCF"/>
    <w:multiLevelType w:val="hybridMultilevel"/>
    <w:tmpl w:val="74A6829A"/>
    <w:lvl w:ilvl="0" w:tplc="C26C5F46">
      <w:start w:val="1"/>
      <w:numFmt w:val="decimal"/>
      <w:lvlText w:val="%1-"/>
      <w:lvlJc w:val="left"/>
      <w:pPr>
        <w:ind w:left="1080" w:hanging="360"/>
      </w:pPr>
      <w:rPr>
        <w:rFonts w:hint="default"/>
      </w:rPr>
    </w:lvl>
    <w:lvl w:ilvl="1" w:tplc="2C0A0019">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5" w15:restartNumberingAfterBreak="0">
    <w:nsid w:val="605D125B"/>
    <w:multiLevelType w:val="hybridMultilevel"/>
    <w:tmpl w:val="398612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15E1D57"/>
    <w:multiLevelType w:val="hybridMultilevel"/>
    <w:tmpl w:val="148A5FBA"/>
    <w:lvl w:ilvl="0" w:tplc="F848A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131670"/>
    <w:multiLevelType w:val="hybridMultilevel"/>
    <w:tmpl w:val="954E54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20A3E6D"/>
    <w:multiLevelType w:val="hybridMultilevel"/>
    <w:tmpl w:val="A1D27942"/>
    <w:lvl w:ilvl="0" w:tplc="77D22C5E">
      <w:start w:val="15"/>
      <w:numFmt w:val="bullet"/>
      <w:lvlText w:val="-"/>
      <w:lvlJc w:val="left"/>
      <w:pPr>
        <w:ind w:left="1080" w:hanging="360"/>
      </w:pPr>
      <w:rPr>
        <w:rFonts w:ascii="Times New Roman" w:eastAsiaTheme="minorHAnsi"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7592216C"/>
    <w:multiLevelType w:val="multilevel"/>
    <w:tmpl w:val="B22C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337994"/>
    <w:multiLevelType w:val="multilevel"/>
    <w:tmpl w:val="040E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1723A"/>
    <w:multiLevelType w:val="multilevel"/>
    <w:tmpl w:val="EB280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F7173B1"/>
    <w:multiLevelType w:val="multilevel"/>
    <w:tmpl w:val="2D9E8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F1224E"/>
    <w:multiLevelType w:val="hybridMultilevel"/>
    <w:tmpl w:val="F294A768"/>
    <w:lvl w:ilvl="0" w:tplc="0AD4E81A">
      <w:start w:val="1"/>
      <w:numFmt w:val="decimal"/>
      <w:lvlText w:val="%1-"/>
      <w:lvlJc w:val="left"/>
      <w:pPr>
        <w:ind w:left="720" w:hanging="360"/>
      </w:pPr>
      <w:rPr>
        <w:rFonts w:hint="default"/>
        <w:color w:val="2125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6"/>
  </w:num>
  <w:num w:numId="3">
    <w:abstractNumId w:val="16"/>
  </w:num>
  <w:num w:numId="4">
    <w:abstractNumId w:val="33"/>
  </w:num>
  <w:num w:numId="5">
    <w:abstractNumId w:val="3"/>
  </w:num>
  <w:num w:numId="6">
    <w:abstractNumId w:val="12"/>
  </w:num>
  <w:num w:numId="7">
    <w:abstractNumId w:val="4"/>
  </w:num>
  <w:num w:numId="8">
    <w:abstractNumId w:val="8"/>
  </w:num>
  <w:num w:numId="9">
    <w:abstractNumId w:val="11"/>
  </w:num>
  <w:num w:numId="10">
    <w:abstractNumId w:val="20"/>
  </w:num>
  <w:num w:numId="11">
    <w:abstractNumId w:val="29"/>
  </w:num>
  <w:num w:numId="12">
    <w:abstractNumId w:val="18"/>
  </w:num>
  <w:num w:numId="13">
    <w:abstractNumId w:val="0"/>
  </w:num>
  <w:num w:numId="14">
    <w:abstractNumId w:val="2"/>
  </w:num>
  <w:num w:numId="15">
    <w:abstractNumId w:val="25"/>
  </w:num>
  <w:num w:numId="16">
    <w:abstractNumId w:val="31"/>
  </w:num>
  <w:num w:numId="17">
    <w:abstractNumId w:val="27"/>
  </w:num>
  <w:num w:numId="18">
    <w:abstractNumId w:val="1"/>
  </w:num>
  <w:num w:numId="19">
    <w:abstractNumId w:val="22"/>
  </w:num>
  <w:num w:numId="20">
    <w:abstractNumId w:val="10"/>
  </w:num>
  <w:num w:numId="21">
    <w:abstractNumId w:val="9"/>
  </w:num>
  <w:num w:numId="22">
    <w:abstractNumId w:val="28"/>
  </w:num>
  <w:num w:numId="23">
    <w:abstractNumId w:val="21"/>
  </w:num>
  <w:num w:numId="24">
    <w:abstractNumId w:val="15"/>
  </w:num>
  <w:num w:numId="25">
    <w:abstractNumId w:val="23"/>
  </w:num>
  <w:num w:numId="26">
    <w:abstractNumId w:val="14"/>
  </w:num>
  <w:num w:numId="27">
    <w:abstractNumId w:val="7"/>
  </w:num>
  <w:num w:numId="28">
    <w:abstractNumId w:val="5"/>
  </w:num>
  <w:num w:numId="29">
    <w:abstractNumId w:val="17"/>
  </w:num>
  <w:num w:numId="30">
    <w:abstractNumId w:val="6"/>
  </w:num>
  <w:num w:numId="31">
    <w:abstractNumId w:val="6"/>
  </w:num>
  <w:num w:numId="32">
    <w:abstractNumId w:val="32"/>
  </w:num>
  <w:num w:numId="33">
    <w:abstractNumId w:val="13"/>
  </w:num>
  <w:num w:numId="34">
    <w:abstractNumId w:val="24"/>
  </w:num>
  <w:num w:numId="35">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iselda C. Cabilla">
    <w15:presenceInfo w15:providerId="AD" w15:userId="S::Griselda.Cabilla@brenntag.com::de9f9569-bafa-4082-a392-acdfe73581de"/>
  </w15:person>
  <w15:person w15:author="Cordero, Evangelina Natalia">
    <w15:presenceInfo w15:providerId="AD" w15:userId="S::Evangelina.Cordero@pecomenergia.com.ar::0c597c74-2a81-42ba-8894-030918d8eb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hyphenationZone w:val="425"/>
  <w:characterSpacingControl w:val="doNotCompress"/>
  <w:hdrShapeDefaults>
    <o:shapedefaults v:ext="edit" spidmax="206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8E"/>
    <w:rsid w:val="00001EAD"/>
    <w:rsid w:val="00007A4B"/>
    <w:rsid w:val="00016D04"/>
    <w:rsid w:val="0002000B"/>
    <w:rsid w:val="00020578"/>
    <w:rsid w:val="00025588"/>
    <w:rsid w:val="0002787E"/>
    <w:rsid w:val="00027CC7"/>
    <w:rsid w:val="0003212D"/>
    <w:rsid w:val="000325AB"/>
    <w:rsid w:val="00041B45"/>
    <w:rsid w:val="000463B5"/>
    <w:rsid w:val="00046962"/>
    <w:rsid w:val="00050B50"/>
    <w:rsid w:val="0005496C"/>
    <w:rsid w:val="000564E2"/>
    <w:rsid w:val="000601BC"/>
    <w:rsid w:val="000702F3"/>
    <w:rsid w:val="00075FD6"/>
    <w:rsid w:val="00091341"/>
    <w:rsid w:val="00092C8C"/>
    <w:rsid w:val="00093E8A"/>
    <w:rsid w:val="00095499"/>
    <w:rsid w:val="0009612C"/>
    <w:rsid w:val="00097F08"/>
    <w:rsid w:val="000A1C7D"/>
    <w:rsid w:val="000A4871"/>
    <w:rsid w:val="000A582A"/>
    <w:rsid w:val="000A7DA3"/>
    <w:rsid w:val="000B0919"/>
    <w:rsid w:val="000B4491"/>
    <w:rsid w:val="000B53BA"/>
    <w:rsid w:val="000B6264"/>
    <w:rsid w:val="000B7264"/>
    <w:rsid w:val="000B7289"/>
    <w:rsid w:val="000B7FF1"/>
    <w:rsid w:val="000C6564"/>
    <w:rsid w:val="000C6ECA"/>
    <w:rsid w:val="000C7509"/>
    <w:rsid w:val="000C7687"/>
    <w:rsid w:val="000C78D4"/>
    <w:rsid w:val="000D34EC"/>
    <w:rsid w:val="000D4F6A"/>
    <w:rsid w:val="000E14ED"/>
    <w:rsid w:val="000E7880"/>
    <w:rsid w:val="000F180A"/>
    <w:rsid w:val="000F421E"/>
    <w:rsid w:val="00102890"/>
    <w:rsid w:val="00102EBF"/>
    <w:rsid w:val="00104259"/>
    <w:rsid w:val="001051DF"/>
    <w:rsid w:val="00106A87"/>
    <w:rsid w:val="00106D42"/>
    <w:rsid w:val="001139DE"/>
    <w:rsid w:val="001201AB"/>
    <w:rsid w:val="00120D1A"/>
    <w:rsid w:val="00125105"/>
    <w:rsid w:val="00126DA5"/>
    <w:rsid w:val="00130379"/>
    <w:rsid w:val="0013218B"/>
    <w:rsid w:val="00132B72"/>
    <w:rsid w:val="00132C23"/>
    <w:rsid w:val="00133F01"/>
    <w:rsid w:val="00146B16"/>
    <w:rsid w:val="001500C1"/>
    <w:rsid w:val="001551F8"/>
    <w:rsid w:val="00161769"/>
    <w:rsid w:val="0016336C"/>
    <w:rsid w:val="00163C08"/>
    <w:rsid w:val="0016412D"/>
    <w:rsid w:val="00165A6E"/>
    <w:rsid w:val="001709F1"/>
    <w:rsid w:val="00172F4B"/>
    <w:rsid w:val="0017461E"/>
    <w:rsid w:val="00180B01"/>
    <w:rsid w:val="00181DD8"/>
    <w:rsid w:val="00186804"/>
    <w:rsid w:val="001921AF"/>
    <w:rsid w:val="00192D95"/>
    <w:rsid w:val="00196556"/>
    <w:rsid w:val="001A08F7"/>
    <w:rsid w:val="001A2F4D"/>
    <w:rsid w:val="001A358C"/>
    <w:rsid w:val="001A518B"/>
    <w:rsid w:val="001A612C"/>
    <w:rsid w:val="001B206E"/>
    <w:rsid w:val="001B2BF4"/>
    <w:rsid w:val="001B61D4"/>
    <w:rsid w:val="001C0B04"/>
    <w:rsid w:val="001C1968"/>
    <w:rsid w:val="001C1A72"/>
    <w:rsid w:val="001C1E5D"/>
    <w:rsid w:val="001C4F54"/>
    <w:rsid w:val="001D330C"/>
    <w:rsid w:val="001E1514"/>
    <w:rsid w:val="001F136A"/>
    <w:rsid w:val="00211DCE"/>
    <w:rsid w:val="002208D8"/>
    <w:rsid w:val="00224146"/>
    <w:rsid w:val="00226202"/>
    <w:rsid w:val="0023134B"/>
    <w:rsid w:val="00233EC3"/>
    <w:rsid w:val="00236C4A"/>
    <w:rsid w:val="0024209A"/>
    <w:rsid w:val="0024728E"/>
    <w:rsid w:val="002500D8"/>
    <w:rsid w:val="0025323C"/>
    <w:rsid w:val="00254DA2"/>
    <w:rsid w:val="002555C6"/>
    <w:rsid w:val="00257301"/>
    <w:rsid w:val="00262835"/>
    <w:rsid w:val="00262B4E"/>
    <w:rsid w:val="00263B6E"/>
    <w:rsid w:val="00264867"/>
    <w:rsid w:val="002672B5"/>
    <w:rsid w:val="00273279"/>
    <w:rsid w:val="00273459"/>
    <w:rsid w:val="00273CF3"/>
    <w:rsid w:val="00276A6E"/>
    <w:rsid w:val="00277606"/>
    <w:rsid w:val="0027781C"/>
    <w:rsid w:val="00283F48"/>
    <w:rsid w:val="00285B55"/>
    <w:rsid w:val="00287B7D"/>
    <w:rsid w:val="00290C08"/>
    <w:rsid w:val="00292DCA"/>
    <w:rsid w:val="00294AF6"/>
    <w:rsid w:val="00296805"/>
    <w:rsid w:val="00297503"/>
    <w:rsid w:val="002A1FFC"/>
    <w:rsid w:val="002A3FF7"/>
    <w:rsid w:val="002A5829"/>
    <w:rsid w:val="002B6357"/>
    <w:rsid w:val="002B7625"/>
    <w:rsid w:val="002C056E"/>
    <w:rsid w:val="002C4B4F"/>
    <w:rsid w:val="002C76AF"/>
    <w:rsid w:val="002D3228"/>
    <w:rsid w:val="002D5485"/>
    <w:rsid w:val="002E1F84"/>
    <w:rsid w:val="002E3A21"/>
    <w:rsid w:val="002E4883"/>
    <w:rsid w:val="002E6B7E"/>
    <w:rsid w:val="002E7CBF"/>
    <w:rsid w:val="002F365B"/>
    <w:rsid w:val="002F6D14"/>
    <w:rsid w:val="00305BDD"/>
    <w:rsid w:val="00305C40"/>
    <w:rsid w:val="00306E4C"/>
    <w:rsid w:val="00306FA6"/>
    <w:rsid w:val="0031364C"/>
    <w:rsid w:val="0031572D"/>
    <w:rsid w:val="003203C0"/>
    <w:rsid w:val="00320C78"/>
    <w:rsid w:val="00326969"/>
    <w:rsid w:val="00326EE0"/>
    <w:rsid w:val="003372B4"/>
    <w:rsid w:val="00341BB4"/>
    <w:rsid w:val="00341D70"/>
    <w:rsid w:val="0034365B"/>
    <w:rsid w:val="00343CBB"/>
    <w:rsid w:val="00344FE9"/>
    <w:rsid w:val="00345037"/>
    <w:rsid w:val="003459F2"/>
    <w:rsid w:val="00346BD4"/>
    <w:rsid w:val="0034728A"/>
    <w:rsid w:val="00347691"/>
    <w:rsid w:val="00353285"/>
    <w:rsid w:val="003605F6"/>
    <w:rsid w:val="00363B28"/>
    <w:rsid w:val="00366597"/>
    <w:rsid w:val="0036675F"/>
    <w:rsid w:val="00370051"/>
    <w:rsid w:val="003711A3"/>
    <w:rsid w:val="00375695"/>
    <w:rsid w:val="00376737"/>
    <w:rsid w:val="00376969"/>
    <w:rsid w:val="00376EE7"/>
    <w:rsid w:val="0038011D"/>
    <w:rsid w:val="00380701"/>
    <w:rsid w:val="00381B5D"/>
    <w:rsid w:val="00384F2E"/>
    <w:rsid w:val="003924C9"/>
    <w:rsid w:val="0039685C"/>
    <w:rsid w:val="003A1FAA"/>
    <w:rsid w:val="003A2786"/>
    <w:rsid w:val="003A3DE2"/>
    <w:rsid w:val="003A5C62"/>
    <w:rsid w:val="003B3465"/>
    <w:rsid w:val="003B5367"/>
    <w:rsid w:val="003B6BAC"/>
    <w:rsid w:val="003C3C37"/>
    <w:rsid w:val="003C616A"/>
    <w:rsid w:val="003C62CB"/>
    <w:rsid w:val="003D2258"/>
    <w:rsid w:val="003E3198"/>
    <w:rsid w:val="003E3994"/>
    <w:rsid w:val="004027EC"/>
    <w:rsid w:val="0041370C"/>
    <w:rsid w:val="00413862"/>
    <w:rsid w:val="00414551"/>
    <w:rsid w:val="00416B7F"/>
    <w:rsid w:val="00421BBD"/>
    <w:rsid w:val="0042569F"/>
    <w:rsid w:val="0042795D"/>
    <w:rsid w:val="00432329"/>
    <w:rsid w:val="0044213A"/>
    <w:rsid w:val="0044720F"/>
    <w:rsid w:val="0044781C"/>
    <w:rsid w:val="00452422"/>
    <w:rsid w:val="00453A95"/>
    <w:rsid w:val="004546A8"/>
    <w:rsid w:val="00457B45"/>
    <w:rsid w:val="00460ED3"/>
    <w:rsid w:val="00464C95"/>
    <w:rsid w:val="00466A21"/>
    <w:rsid w:val="00475EB1"/>
    <w:rsid w:val="0047751A"/>
    <w:rsid w:val="00485C0C"/>
    <w:rsid w:val="00487021"/>
    <w:rsid w:val="004903CE"/>
    <w:rsid w:val="00493256"/>
    <w:rsid w:val="004947BB"/>
    <w:rsid w:val="00495AF5"/>
    <w:rsid w:val="004965E6"/>
    <w:rsid w:val="0049770E"/>
    <w:rsid w:val="004A2D9A"/>
    <w:rsid w:val="004A386B"/>
    <w:rsid w:val="004A3A1E"/>
    <w:rsid w:val="004B0D0F"/>
    <w:rsid w:val="004B3F23"/>
    <w:rsid w:val="004B4679"/>
    <w:rsid w:val="004B4A6B"/>
    <w:rsid w:val="004B5021"/>
    <w:rsid w:val="004C5BE7"/>
    <w:rsid w:val="004C7D63"/>
    <w:rsid w:val="004D1FAA"/>
    <w:rsid w:val="004D45DC"/>
    <w:rsid w:val="004D656E"/>
    <w:rsid w:val="004F0820"/>
    <w:rsid w:val="004F099C"/>
    <w:rsid w:val="004F44A4"/>
    <w:rsid w:val="004F7554"/>
    <w:rsid w:val="0050253F"/>
    <w:rsid w:val="00503501"/>
    <w:rsid w:val="00503F56"/>
    <w:rsid w:val="00510D80"/>
    <w:rsid w:val="00511857"/>
    <w:rsid w:val="00513576"/>
    <w:rsid w:val="00515A14"/>
    <w:rsid w:val="00515F8A"/>
    <w:rsid w:val="005205F8"/>
    <w:rsid w:val="005364F3"/>
    <w:rsid w:val="00536BC4"/>
    <w:rsid w:val="00540CED"/>
    <w:rsid w:val="005417B8"/>
    <w:rsid w:val="00544E6D"/>
    <w:rsid w:val="00545D99"/>
    <w:rsid w:val="005462CE"/>
    <w:rsid w:val="00547AEB"/>
    <w:rsid w:val="005505E9"/>
    <w:rsid w:val="00552197"/>
    <w:rsid w:val="00552A18"/>
    <w:rsid w:val="0055584E"/>
    <w:rsid w:val="00556993"/>
    <w:rsid w:val="00560130"/>
    <w:rsid w:val="00562667"/>
    <w:rsid w:val="00562D7A"/>
    <w:rsid w:val="0057070A"/>
    <w:rsid w:val="00570FEE"/>
    <w:rsid w:val="00572953"/>
    <w:rsid w:val="00573F45"/>
    <w:rsid w:val="005805C0"/>
    <w:rsid w:val="00580EB7"/>
    <w:rsid w:val="005821DD"/>
    <w:rsid w:val="00584E7E"/>
    <w:rsid w:val="0058706D"/>
    <w:rsid w:val="00590807"/>
    <w:rsid w:val="00591574"/>
    <w:rsid w:val="005925F1"/>
    <w:rsid w:val="00594C8C"/>
    <w:rsid w:val="00595AD4"/>
    <w:rsid w:val="00596061"/>
    <w:rsid w:val="00597798"/>
    <w:rsid w:val="005A4736"/>
    <w:rsid w:val="005A6C3E"/>
    <w:rsid w:val="005A7FBB"/>
    <w:rsid w:val="005B5748"/>
    <w:rsid w:val="005C1E2E"/>
    <w:rsid w:val="005D7258"/>
    <w:rsid w:val="005D79BC"/>
    <w:rsid w:val="005E08F8"/>
    <w:rsid w:val="005E145A"/>
    <w:rsid w:val="005E1DD8"/>
    <w:rsid w:val="005E2970"/>
    <w:rsid w:val="005E29DD"/>
    <w:rsid w:val="005F511F"/>
    <w:rsid w:val="00600DC6"/>
    <w:rsid w:val="00601E15"/>
    <w:rsid w:val="006022A2"/>
    <w:rsid w:val="00603F12"/>
    <w:rsid w:val="00606F7C"/>
    <w:rsid w:val="006127D4"/>
    <w:rsid w:val="00621840"/>
    <w:rsid w:val="0062663B"/>
    <w:rsid w:val="006271DF"/>
    <w:rsid w:val="00633850"/>
    <w:rsid w:val="006430C9"/>
    <w:rsid w:val="006458A7"/>
    <w:rsid w:val="0064644A"/>
    <w:rsid w:val="006524D3"/>
    <w:rsid w:val="00656A65"/>
    <w:rsid w:val="006603FC"/>
    <w:rsid w:val="006640EC"/>
    <w:rsid w:val="00665A3D"/>
    <w:rsid w:val="00676DEA"/>
    <w:rsid w:val="00677C81"/>
    <w:rsid w:val="00680113"/>
    <w:rsid w:val="00681406"/>
    <w:rsid w:val="00682ECD"/>
    <w:rsid w:val="00687C7E"/>
    <w:rsid w:val="00691A1F"/>
    <w:rsid w:val="00693473"/>
    <w:rsid w:val="00695746"/>
    <w:rsid w:val="00697771"/>
    <w:rsid w:val="00697FA2"/>
    <w:rsid w:val="006A039B"/>
    <w:rsid w:val="006A54C2"/>
    <w:rsid w:val="006A5AD4"/>
    <w:rsid w:val="006A6ED6"/>
    <w:rsid w:val="006B3A6E"/>
    <w:rsid w:val="006B44AE"/>
    <w:rsid w:val="006B65DC"/>
    <w:rsid w:val="006B7A9F"/>
    <w:rsid w:val="006C0FAC"/>
    <w:rsid w:val="006C71E6"/>
    <w:rsid w:val="006D1D2D"/>
    <w:rsid w:val="006E0A7F"/>
    <w:rsid w:val="006E1366"/>
    <w:rsid w:val="006E1984"/>
    <w:rsid w:val="006E68DD"/>
    <w:rsid w:val="006F3B47"/>
    <w:rsid w:val="0070202F"/>
    <w:rsid w:val="00710102"/>
    <w:rsid w:val="00711300"/>
    <w:rsid w:val="0071160F"/>
    <w:rsid w:val="0071651A"/>
    <w:rsid w:val="00716E99"/>
    <w:rsid w:val="00720FE4"/>
    <w:rsid w:val="00723835"/>
    <w:rsid w:val="00727303"/>
    <w:rsid w:val="00736FB2"/>
    <w:rsid w:val="00737ECA"/>
    <w:rsid w:val="007416E9"/>
    <w:rsid w:val="00742B8D"/>
    <w:rsid w:val="00754A14"/>
    <w:rsid w:val="00754BAD"/>
    <w:rsid w:val="0076157F"/>
    <w:rsid w:val="0076377A"/>
    <w:rsid w:val="00770D8E"/>
    <w:rsid w:val="00775E01"/>
    <w:rsid w:val="007761A2"/>
    <w:rsid w:val="007766A5"/>
    <w:rsid w:val="007814FD"/>
    <w:rsid w:val="0078334B"/>
    <w:rsid w:val="007842F2"/>
    <w:rsid w:val="007844FB"/>
    <w:rsid w:val="007955CA"/>
    <w:rsid w:val="007A453D"/>
    <w:rsid w:val="007A5A82"/>
    <w:rsid w:val="007B663D"/>
    <w:rsid w:val="007C0E83"/>
    <w:rsid w:val="007C305C"/>
    <w:rsid w:val="007C5D28"/>
    <w:rsid w:val="007C7792"/>
    <w:rsid w:val="007D1630"/>
    <w:rsid w:val="007D31F6"/>
    <w:rsid w:val="007D5F81"/>
    <w:rsid w:val="007E2B4F"/>
    <w:rsid w:val="007E5F78"/>
    <w:rsid w:val="007E7382"/>
    <w:rsid w:val="007F047D"/>
    <w:rsid w:val="007F33AF"/>
    <w:rsid w:val="007F63FD"/>
    <w:rsid w:val="00802D62"/>
    <w:rsid w:val="00805255"/>
    <w:rsid w:val="00805399"/>
    <w:rsid w:val="0080720F"/>
    <w:rsid w:val="00815DA6"/>
    <w:rsid w:val="00822FF5"/>
    <w:rsid w:val="00823A47"/>
    <w:rsid w:val="0082653B"/>
    <w:rsid w:val="00826B0C"/>
    <w:rsid w:val="00831972"/>
    <w:rsid w:val="00834999"/>
    <w:rsid w:val="0083557E"/>
    <w:rsid w:val="00836257"/>
    <w:rsid w:val="0084350C"/>
    <w:rsid w:val="00844C20"/>
    <w:rsid w:val="008603CE"/>
    <w:rsid w:val="0086266A"/>
    <w:rsid w:val="00863EEB"/>
    <w:rsid w:val="00864209"/>
    <w:rsid w:val="00866FE8"/>
    <w:rsid w:val="00870B34"/>
    <w:rsid w:val="008719B3"/>
    <w:rsid w:val="00873ADF"/>
    <w:rsid w:val="0087662C"/>
    <w:rsid w:val="00881674"/>
    <w:rsid w:val="008825F0"/>
    <w:rsid w:val="008837FC"/>
    <w:rsid w:val="008854B7"/>
    <w:rsid w:val="00885C00"/>
    <w:rsid w:val="0088618A"/>
    <w:rsid w:val="00893B63"/>
    <w:rsid w:val="008A0227"/>
    <w:rsid w:val="008A1F2A"/>
    <w:rsid w:val="008A5672"/>
    <w:rsid w:val="008A5686"/>
    <w:rsid w:val="008A62E5"/>
    <w:rsid w:val="008A7820"/>
    <w:rsid w:val="008B0035"/>
    <w:rsid w:val="008C0DAB"/>
    <w:rsid w:val="008C6F1F"/>
    <w:rsid w:val="008D20C3"/>
    <w:rsid w:val="008D2630"/>
    <w:rsid w:val="008D2EE3"/>
    <w:rsid w:val="008D3E32"/>
    <w:rsid w:val="008D70A0"/>
    <w:rsid w:val="008D7826"/>
    <w:rsid w:val="008E1FF9"/>
    <w:rsid w:val="008E403B"/>
    <w:rsid w:val="008E44CC"/>
    <w:rsid w:val="008F355E"/>
    <w:rsid w:val="008F46F5"/>
    <w:rsid w:val="008F6D10"/>
    <w:rsid w:val="00900073"/>
    <w:rsid w:val="009009FC"/>
    <w:rsid w:val="009072F0"/>
    <w:rsid w:val="009129E2"/>
    <w:rsid w:val="00916294"/>
    <w:rsid w:val="009165F4"/>
    <w:rsid w:val="009174E7"/>
    <w:rsid w:val="00925A4A"/>
    <w:rsid w:val="00926A1E"/>
    <w:rsid w:val="00930A06"/>
    <w:rsid w:val="0093161C"/>
    <w:rsid w:val="00931CEA"/>
    <w:rsid w:val="00932629"/>
    <w:rsid w:val="009345AF"/>
    <w:rsid w:val="00936243"/>
    <w:rsid w:val="009412BE"/>
    <w:rsid w:val="009420B4"/>
    <w:rsid w:val="00942DB4"/>
    <w:rsid w:val="00945657"/>
    <w:rsid w:val="0094605C"/>
    <w:rsid w:val="0095056D"/>
    <w:rsid w:val="009523EA"/>
    <w:rsid w:val="0096134A"/>
    <w:rsid w:val="00965C07"/>
    <w:rsid w:val="00976754"/>
    <w:rsid w:val="00980171"/>
    <w:rsid w:val="0098713D"/>
    <w:rsid w:val="0099161A"/>
    <w:rsid w:val="009930A6"/>
    <w:rsid w:val="00996449"/>
    <w:rsid w:val="00997111"/>
    <w:rsid w:val="009A022B"/>
    <w:rsid w:val="009A2CEF"/>
    <w:rsid w:val="009A3D1A"/>
    <w:rsid w:val="009A3DC3"/>
    <w:rsid w:val="009A42E1"/>
    <w:rsid w:val="009B3393"/>
    <w:rsid w:val="009B3591"/>
    <w:rsid w:val="009B3A1A"/>
    <w:rsid w:val="009B3AA1"/>
    <w:rsid w:val="009B3B60"/>
    <w:rsid w:val="009B5804"/>
    <w:rsid w:val="009C47D6"/>
    <w:rsid w:val="009D01C8"/>
    <w:rsid w:val="009D308F"/>
    <w:rsid w:val="009D5801"/>
    <w:rsid w:val="009D5AD0"/>
    <w:rsid w:val="009E0735"/>
    <w:rsid w:val="009E1EF2"/>
    <w:rsid w:val="009E6254"/>
    <w:rsid w:val="009F1ADB"/>
    <w:rsid w:val="009F2C1A"/>
    <w:rsid w:val="009F3F99"/>
    <w:rsid w:val="009F55E3"/>
    <w:rsid w:val="00A05B9D"/>
    <w:rsid w:val="00A101CE"/>
    <w:rsid w:val="00A1555B"/>
    <w:rsid w:val="00A21C1D"/>
    <w:rsid w:val="00A22DC2"/>
    <w:rsid w:val="00A231AD"/>
    <w:rsid w:val="00A23A8C"/>
    <w:rsid w:val="00A248CB"/>
    <w:rsid w:val="00A2780A"/>
    <w:rsid w:val="00A34FAA"/>
    <w:rsid w:val="00A352F7"/>
    <w:rsid w:val="00A35D02"/>
    <w:rsid w:val="00A40917"/>
    <w:rsid w:val="00A43C82"/>
    <w:rsid w:val="00A44AB0"/>
    <w:rsid w:val="00A47787"/>
    <w:rsid w:val="00A506EB"/>
    <w:rsid w:val="00A52701"/>
    <w:rsid w:val="00A5273A"/>
    <w:rsid w:val="00A56E5A"/>
    <w:rsid w:val="00A63375"/>
    <w:rsid w:val="00A66D5F"/>
    <w:rsid w:val="00A67364"/>
    <w:rsid w:val="00A73B26"/>
    <w:rsid w:val="00A7403E"/>
    <w:rsid w:val="00A81BD0"/>
    <w:rsid w:val="00A8252A"/>
    <w:rsid w:val="00A8464B"/>
    <w:rsid w:val="00A85588"/>
    <w:rsid w:val="00A855E1"/>
    <w:rsid w:val="00A87488"/>
    <w:rsid w:val="00A901A0"/>
    <w:rsid w:val="00A9279B"/>
    <w:rsid w:val="00A95E0B"/>
    <w:rsid w:val="00A96116"/>
    <w:rsid w:val="00A97B60"/>
    <w:rsid w:val="00AA74CC"/>
    <w:rsid w:val="00AB17FF"/>
    <w:rsid w:val="00AB2BDE"/>
    <w:rsid w:val="00AB47EE"/>
    <w:rsid w:val="00AC2D73"/>
    <w:rsid w:val="00AC547E"/>
    <w:rsid w:val="00AC63E8"/>
    <w:rsid w:val="00AC68EA"/>
    <w:rsid w:val="00AE14B9"/>
    <w:rsid w:val="00AE2D25"/>
    <w:rsid w:val="00AE7231"/>
    <w:rsid w:val="00AE7F2B"/>
    <w:rsid w:val="00AF0021"/>
    <w:rsid w:val="00AF09D6"/>
    <w:rsid w:val="00AF1CB1"/>
    <w:rsid w:val="00AF5871"/>
    <w:rsid w:val="00AF69B9"/>
    <w:rsid w:val="00B017F1"/>
    <w:rsid w:val="00B0393C"/>
    <w:rsid w:val="00B05C9D"/>
    <w:rsid w:val="00B06D9D"/>
    <w:rsid w:val="00B1136F"/>
    <w:rsid w:val="00B11462"/>
    <w:rsid w:val="00B11CD9"/>
    <w:rsid w:val="00B12898"/>
    <w:rsid w:val="00B131D0"/>
    <w:rsid w:val="00B168AD"/>
    <w:rsid w:val="00B16ECE"/>
    <w:rsid w:val="00B178A5"/>
    <w:rsid w:val="00B1796B"/>
    <w:rsid w:val="00B21591"/>
    <w:rsid w:val="00B24FDC"/>
    <w:rsid w:val="00B252CC"/>
    <w:rsid w:val="00B2647C"/>
    <w:rsid w:val="00B265DE"/>
    <w:rsid w:val="00B26E97"/>
    <w:rsid w:val="00B27A30"/>
    <w:rsid w:val="00B27E8F"/>
    <w:rsid w:val="00B31E99"/>
    <w:rsid w:val="00B34FB4"/>
    <w:rsid w:val="00B443E6"/>
    <w:rsid w:val="00B46C64"/>
    <w:rsid w:val="00B51410"/>
    <w:rsid w:val="00B5164A"/>
    <w:rsid w:val="00B57175"/>
    <w:rsid w:val="00B610D8"/>
    <w:rsid w:val="00B61889"/>
    <w:rsid w:val="00B61CA4"/>
    <w:rsid w:val="00B66426"/>
    <w:rsid w:val="00B667B5"/>
    <w:rsid w:val="00B723B6"/>
    <w:rsid w:val="00B73C65"/>
    <w:rsid w:val="00B7422D"/>
    <w:rsid w:val="00B74646"/>
    <w:rsid w:val="00B81EEE"/>
    <w:rsid w:val="00B8297E"/>
    <w:rsid w:val="00B84282"/>
    <w:rsid w:val="00B84994"/>
    <w:rsid w:val="00B8651D"/>
    <w:rsid w:val="00B913A6"/>
    <w:rsid w:val="00B979BE"/>
    <w:rsid w:val="00BA0981"/>
    <w:rsid w:val="00BA27CA"/>
    <w:rsid w:val="00BA31A0"/>
    <w:rsid w:val="00BA3D2A"/>
    <w:rsid w:val="00BA6300"/>
    <w:rsid w:val="00BB331F"/>
    <w:rsid w:val="00BB3828"/>
    <w:rsid w:val="00BB3FCA"/>
    <w:rsid w:val="00BB462C"/>
    <w:rsid w:val="00BC310E"/>
    <w:rsid w:val="00BC3EFE"/>
    <w:rsid w:val="00BD361A"/>
    <w:rsid w:val="00BD36B6"/>
    <w:rsid w:val="00BD3D46"/>
    <w:rsid w:val="00BD7258"/>
    <w:rsid w:val="00BD72A7"/>
    <w:rsid w:val="00BD7400"/>
    <w:rsid w:val="00BE1AD8"/>
    <w:rsid w:val="00BE4A9C"/>
    <w:rsid w:val="00BE79B3"/>
    <w:rsid w:val="00BF2511"/>
    <w:rsid w:val="00C00211"/>
    <w:rsid w:val="00C07895"/>
    <w:rsid w:val="00C14267"/>
    <w:rsid w:val="00C1558C"/>
    <w:rsid w:val="00C157E4"/>
    <w:rsid w:val="00C16824"/>
    <w:rsid w:val="00C22E7E"/>
    <w:rsid w:val="00C23C2D"/>
    <w:rsid w:val="00C2473F"/>
    <w:rsid w:val="00C26A3A"/>
    <w:rsid w:val="00C2742F"/>
    <w:rsid w:val="00C30458"/>
    <w:rsid w:val="00C4189E"/>
    <w:rsid w:val="00C431AF"/>
    <w:rsid w:val="00C476AC"/>
    <w:rsid w:val="00C5052E"/>
    <w:rsid w:val="00C639BE"/>
    <w:rsid w:val="00C64DCC"/>
    <w:rsid w:val="00C65B76"/>
    <w:rsid w:val="00C65B9E"/>
    <w:rsid w:val="00C65C1F"/>
    <w:rsid w:val="00C66D22"/>
    <w:rsid w:val="00C71717"/>
    <w:rsid w:val="00C71BC3"/>
    <w:rsid w:val="00C758BC"/>
    <w:rsid w:val="00C81FCE"/>
    <w:rsid w:val="00C85F22"/>
    <w:rsid w:val="00C91CCD"/>
    <w:rsid w:val="00C94866"/>
    <w:rsid w:val="00C966AF"/>
    <w:rsid w:val="00CA0714"/>
    <w:rsid w:val="00CB3159"/>
    <w:rsid w:val="00CB449A"/>
    <w:rsid w:val="00CB4612"/>
    <w:rsid w:val="00CB49AE"/>
    <w:rsid w:val="00CB6A6C"/>
    <w:rsid w:val="00CB6C02"/>
    <w:rsid w:val="00CB7420"/>
    <w:rsid w:val="00CC6A54"/>
    <w:rsid w:val="00CD2C96"/>
    <w:rsid w:val="00CD4279"/>
    <w:rsid w:val="00CD4540"/>
    <w:rsid w:val="00CE34A7"/>
    <w:rsid w:val="00CE7D17"/>
    <w:rsid w:val="00CF4D13"/>
    <w:rsid w:val="00CF623C"/>
    <w:rsid w:val="00CF7471"/>
    <w:rsid w:val="00D011CA"/>
    <w:rsid w:val="00D04660"/>
    <w:rsid w:val="00D0674A"/>
    <w:rsid w:val="00D0790D"/>
    <w:rsid w:val="00D15219"/>
    <w:rsid w:val="00D16DC8"/>
    <w:rsid w:val="00D171C6"/>
    <w:rsid w:val="00D2013A"/>
    <w:rsid w:val="00D216BE"/>
    <w:rsid w:val="00D25C06"/>
    <w:rsid w:val="00D350FB"/>
    <w:rsid w:val="00D3637C"/>
    <w:rsid w:val="00D43EF5"/>
    <w:rsid w:val="00D47B2E"/>
    <w:rsid w:val="00D56F4F"/>
    <w:rsid w:val="00D6084D"/>
    <w:rsid w:val="00D6101E"/>
    <w:rsid w:val="00D6152F"/>
    <w:rsid w:val="00D61998"/>
    <w:rsid w:val="00D61BAB"/>
    <w:rsid w:val="00D62D53"/>
    <w:rsid w:val="00D62F08"/>
    <w:rsid w:val="00D661AC"/>
    <w:rsid w:val="00D66759"/>
    <w:rsid w:val="00D66901"/>
    <w:rsid w:val="00D67219"/>
    <w:rsid w:val="00D67A99"/>
    <w:rsid w:val="00D70BC0"/>
    <w:rsid w:val="00D70E5A"/>
    <w:rsid w:val="00D70F44"/>
    <w:rsid w:val="00D74E17"/>
    <w:rsid w:val="00D81DF7"/>
    <w:rsid w:val="00D83D7A"/>
    <w:rsid w:val="00D84C72"/>
    <w:rsid w:val="00D8626C"/>
    <w:rsid w:val="00D86350"/>
    <w:rsid w:val="00D86C12"/>
    <w:rsid w:val="00D8783F"/>
    <w:rsid w:val="00D96204"/>
    <w:rsid w:val="00DA0A7C"/>
    <w:rsid w:val="00DA2077"/>
    <w:rsid w:val="00DA2D64"/>
    <w:rsid w:val="00DA4607"/>
    <w:rsid w:val="00DA5ABC"/>
    <w:rsid w:val="00DA73D7"/>
    <w:rsid w:val="00DA7D2D"/>
    <w:rsid w:val="00DB060C"/>
    <w:rsid w:val="00DB0E8F"/>
    <w:rsid w:val="00DB1BCA"/>
    <w:rsid w:val="00DB2B44"/>
    <w:rsid w:val="00DB2CD4"/>
    <w:rsid w:val="00DB7505"/>
    <w:rsid w:val="00DC2950"/>
    <w:rsid w:val="00DC6B02"/>
    <w:rsid w:val="00DC6B57"/>
    <w:rsid w:val="00DC70BC"/>
    <w:rsid w:val="00DD0FF0"/>
    <w:rsid w:val="00DD2735"/>
    <w:rsid w:val="00DD3726"/>
    <w:rsid w:val="00DD3A0D"/>
    <w:rsid w:val="00DD4FCE"/>
    <w:rsid w:val="00DD5E9A"/>
    <w:rsid w:val="00DE17F1"/>
    <w:rsid w:val="00DE2218"/>
    <w:rsid w:val="00DE738A"/>
    <w:rsid w:val="00DF2A23"/>
    <w:rsid w:val="00DF5789"/>
    <w:rsid w:val="00DF7390"/>
    <w:rsid w:val="00DF7C68"/>
    <w:rsid w:val="00E01B6A"/>
    <w:rsid w:val="00E07C72"/>
    <w:rsid w:val="00E12126"/>
    <w:rsid w:val="00E13011"/>
    <w:rsid w:val="00E2012A"/>
    <w:rsid w:val="00E259BA"/>
    <w:rsid w:val="00E317C5"/>
    <w:rsid w:val="00E331F4"/>
    <w:rsid w:val="00E33C67"/>
    <w:rsid w:val="00E33E76"/>
    <w:rsid w:val="00E3456D"/>
    <w:rsid w:val="00E34F0C"/>
    <w:rsid w:val="00E351AB"/>
    <w:rsid w:val="00E36FBD"/>
    <w:rsid w:val="00E41475"/>
    <w:rsid w:val="00E41570"/>
    <w:rsid w:val="00E4308C"/>
    <w:rsid w:val="00E446EF"/>
    <w:rsid w:val="00E448C9"/>
    <w:rsid w:val="00E47976"/>
    <w:rsid w:val="00E54A14"/>
    <w:rsid w:val="00E66B78"/>
    <w:rsid w:val="00E739FC"/>
    <w:rsid w:val="00E73FB0"/>
    <w:rsid w:val="00E74FDB"/>
    <w:rsid w:val="00E75F3D"/>
    <w:rsid w:val="00E812D9"/>
    <w:rsid w:val="00E8507E"/>
    <w:rsid w:val="00E85FE8"/>
    <w:rsid w:val="00E86D4D"/>
    <w:rsid w:val="00E90EA1"/>
    <w:rsid w:val="00E917BE"/>
    <w:rsid w:val="00E92EE2"/>
    <w:rsid w:val="00E9568C"/>
    <w:rsid w:val="00E97884"/>
    <w:rsid w:val="00EA0121"/>
    <w:rsid w:val="00EA679D"/>
    <w:rsid w:val="00EB4F99"/>
    <w:rsid w:val="00EC482B"/>
    <w:rsid w:val="00EC5964"/>
    <w:rsid w:val="00EC5AE2"/>
    <w:rsid w:val="00EC7937"/>
    <w:rsid w:val="00ED210F"/>
    <w:rsid w:val="00EE0E9B"/>
    <w:rsid w:val="00EE281B"/>
    <w:rsid w:val="00EE34B4"/>
    <w:rsid w:val="00EE3727"/>
    <w:rsid w:val="00EE3C3F"/>
    <w:rsid w:val="00EE4FDE"/>
    <w:rsid w:val="00EE6919"/>
    <w:rsid w:val="00EF579F"/>
    <w:rsid w:val="00EF7431"/>
    <w:rsid w:val="00F0115E"/>
    <w:rsid w:val="00F01A9F"/>
    <w:rsid w:val="00F028E1"/>
    <w:rsid w:val="00F05998"/>
    <w:rsid w:val="00F0767B"/>
    <w:rsid w:val="00F1096E"/>
    <w:rsid w:val="00F11BD3"/>
    <w:rsid w:val="00F11E68"/>
    <w:rsid w:val="00F14197"/>
    <w:rsid w:val="00F14AFF"/>
    <w:rsid w:val="00F14B57"/>
    <w:rsid w:val="00F152D5"/>
    <w:rsid w:val="00F2651C"/>
    <w:rsid w:val="00F26CDA"/>
    <w:rsid w:val="00F26D6B"/>
    <w:rsid w:val="00F30301"/>
    <w:rsid w:val="00F33BFD"/>
    <w:rsid w:val="00F348A2"/>
    <w:rsid w:val="00F352C9"/>
    <w:rsid w:val="00F436CD"/>
    <w:rsid w:val="00F45EB4"/>
    <w:rsid w:val="00F53E72"/>
    <w:rsid w:val="00F55D80"/>
    <w:rsid w:val="00F635D8"/>
    <w:rsid w:val="00F64A50"/>
    <w:rsid w:val="00F65A2D"/>
    <w:rsid w:val="00F65F3A"/>
    <w:rsid w:val="00F65FE3"/>
    <w:rsid w:val="00F71080"/>
    <w:rsid w:val="00F71857"/>
    <w:rsid w:val="00F74353"/>
    <w:rsid w:val="00F75D76"/>
    <w:rsid w:val="00F811B7"/>
    <w:rsid w:val="00F835C7"/>
    <w:rsid w:val="00F840CD"/>
    <w:rsid w:val="00F847D1"/>
    <w:rsid w:val="00F8508B"/>
    <w:rsid w:val="00F86005"/>
    <w:rsid w:val="00F90C3E"/>
    <w:rsid w:val="00F91E91"/>
    <w:rsid w:val="00F92950"/>
    <w:rsid w:val="00F93BB0"/>
    <w:rsid w:val="00F94AB7"/>
    <w:rsid w:val="00F959EE"/>
    <w:rsid w:val="00F95AC8"/>
    <w:rsid w:val="00F96086"/>
    <w:rsid w:val="00F97882"/>
    <w:rsid w:val="00FA0774"/>
    <w:rsid w:val="00FA1408"/>
    <w:rsid w:val="00FA3985"/>
    <w:rsid w:val="00FB60C9"/>
    <w:rsid w:val="00FD09D4"/>
    <w:rsid w:val="00FD1659"/>
    <w:rsid w:val="00FD53FC"/>
    <w:rsid w:val="00FE1F8A"/>
    <w:rsid w:val="00FE41F9"/>
    <w:rsid w:val="00FE587A"/>
    <w:rsid w:val="00FE6205"/>
    <w:rsid w:val="00FE6A5D"/>
    <w:rsid w:val="00FE7679"/>
    <w:rsid w:val="00FE7C2F"/>
    <w:rsid w:val="00FF0E05"/>
    <w:rsid w:val="00FF1D23"/>
    <w:rsid w:val="00FF35D6"/>
    <w:rsid w:val="00FF46E3"/>
    <w:rsid w:val="00FF561F"/>
    <w:rsid w:val="00FF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57FF038"/>
  <w15:docId w15:val="{64855750-E4E9-4E1C-BD9D-E1E082E32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5AB"/>
    <w:pPr>
      <w:spacing w:before="240" w:after="240"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B51410"/>
    <w:pPr>
      <w:keepNext/>
      <w:keepLines/>
      <w:numPr>
        <w:numId w:val="30"/>
      </w:numPr>
      <w:jc w:val="center"/>
      <w:outlineLvl w:val="0"/>
    </w:pPr>
    <w:rPr>
      <w:rFonts w:eastAsiaTheme="majorEastAsia" w:cstheme="majorBidi"/>
      <w:b/>
      <w:szCs w:val="32"/>
    </w:rPr>
  </w:style>
  <w:style w:type="paragraph" w:styleId="Ttulo2">
    <w:name w:val="heading 2"/>
    <w:basedOn w:val="Normal"/>
    <w:link w:val="Ttulo2Car"/>
    <w:uiPriority w:val="9"/>
    <w:qFormat/>
    <w:rsid w:val="00B51410"/>
    <w:pPr>
      <w:numPr>
        <w:ilvl w:val="1"/>
        <w:numId w:val="30"/>
      </w:numPr>
      <w:ind w:left="0" w:firstLine="0"/>
      <w:outlineLvl w:val="1"/>
    </w:pPr>
    <w:rPr>
      <w:rFonts w:eastAsia="Times New Roman" w:cs="Times New Roman"/>
      <w:b/>
      <w:bCs/>
      <w:szCs w:val="36"/>
    </w:rPr>
  </w:style>
  <w:style w:type="paragraph" w:styleId="Ttulo3">
    <w:name w:val="heading 3"/>
    <w:basedOn w:val="Normal"/>
    <w:next w:val="Normal"/>
    <w:link w:val="Ttulo3Car"/>
    <w:uiPriority w:val="9"/>
    <w:semiHidden/>
    <w:unhideWhenUsed/>
    <w:qFormat/>
    <w:rsid w:val="00BA3D2A"/>
    <w:pPr>
      <w:keepNext/>
      <w:keepLines/>
      <w:numPr>
        <w:ilvl w:val="2"/>
        <w:numId w:val="30"/>
      </w:numPr>
      <w:spacing w:before="40" w:after="0"/>
      <w:outlineLvl w:val="2"/>
    </w:pPr>
    <w:rPr>
      <w:rFonts w:asciiTheme="majorHAnsi" w:eastAsiaTheme="majorEastAsia" w:hAnsiTheme="majorHAnsi" w:cstheme="majorBidi"/>
      <w:color w:val="476013" w:themeColor="accent1" w:themeShade="7F"/>
      <w:szCs w:val="24"/>
    </w:rPr>
  </w:style>
  <w:style w:type="paragraph" w:styleId="Ttulo4">
    <w:name w:val="heading 4"/>
    <w:basedOn w:val="Normal"/>
    <w:next w:val="Normal"/>
    <w:link w:val="Ttulo4Car"/>
    <w:uiPriority w:val="9"/>
    <w:semiHidden/>
    <w:unhideWhenUsed/>
    <w:qFormat/>
    <w:rsid w:val="00BA3D2A"/>
    <w:pPr>
      <w:keepNext/>
      <w:keepLines/>
      <w:numPr>
        <w:ilvl w:val="3"/>
        <w:numId w:val="30"/>
      </w:numPr>
      <w:spacing w:before="40" w:after="0"/>
      <w:outlineLvl w:val="3"/>
    </w:pPr>
    <w:rPr>
      <w:rFonts w:asciiTheme="majorHAnsi" w:eastAsiaTheme="majorEastAsia" w:hAnsiTheme="majorHAnsi" w:cstheme="majorBidi"/>
      <w:i/>
      <w:iCs/>
      <w:color w:val="6B911C" w:themeColor="accent1" w:themeShade="BF"/>
    </w:rPr>
  </w:style>
  <w:style w:type="paragraph" w:styleId="Ttulo5">
    <w:name w:val="heading 5"/>
    <w:basedOn w:val="Normal"/>
    <w:next w:val="Normal"/>
    <w:link w:val="Ttulo5Car"/>
    <w:uiPriority w:val="9"/>
    <w:semiHidden/>
    <w:unhideWhenUsed/>
    <w:qFormat/>
    <w:rsid w:val="00BA3D2A"/>
    <w:pPr>
      <w:keepNext/>
      <w:keepLines/>
      <w:numPr>
        <w:ilvl w:val="4"/>
        <w:numId w:val="30"/>
      </w:numPr>
      <w:spacing w:before="40" w:after="0"/>
      <w:outlineLvl w:val="4"/>
    </w:pPr>
    <w:rPr>
      <w:rFonts w:asciiTheme="majorHAnsi" w:eastAsiaTheme="majorEastAsia" w:hAnsiTheme="majorHAnsi" w:cstheme="majorBidi"/>
      <w:color w:val="6B911C" w:themeColor="accent1" w:themeShade="BF"/>
    </w:rPr>
  </w:style>
  <w:style w:type="paragraph" w:styleId="Ttulo6">
    <w:name w:val="heading 6"/>
    <w:basedOn w:val="Normal"/>
    <w:next w:val="Normal"/>
    <w:link w:val="Ttulo6Car"/>
    <w:uiPriority w:val="9"/>
    <w:semiHidden/>
    <w:unhideWhenUsed/>
    <w:qFormat/>
    <w:rsid w:val="00BA3D2A"/>
    <w:pPr>
      <w:keepNext/>
      <w:keepLines/>
      <w:numPr>
        <w:ilvl w:val="5"/>
        <w:numId w:val="30"/>
      </w:numPr>
      <w:spacing w:before="40" w:after="0"/>
      <w:outlineLvl w:val="5"/>
    </w:pPr>
    <w:rPr>
      <w:rFonts w:asciiTheme="majorHAnsi" w:eastAsiaTheme="majorEastAsia" w:hAnsiTheme="majorHAnsi" w:cstheme="majorBidi"/>
      <w:color w:val="476013" w:themeColor="accent1" w:themeShade="7F"/>
    </w:rPr>
  </w:style>
  <w:style w:type="paragraph" w:styleId="Ttulo7">
    <w:name w:val="heading 7"/>
    <w:basedOn w:val="Normal"/>
    <w:next w:val="Normal"/>
    <w:link w:val="Ttulo7Car"/>
    <w:uiPriority w:val="9"/>
    <w:semiHidden/>
    <w:unhideWhenUsed/>
    <w:qFormat/>
    <w:rsid w:val="00BA3D2A"/>
    <w:pPr>
      <w:keepNext/>
      <w:keepLines/>
      <w:numPr>
        <w:ilvl w:val="6"/>
        <w:numId w:val="30"/>
      </w:numPr>
      <w:spacing w:before="40" w:after="0"/>
      <w:outlineLvl w:val="6"/>
    </w:pPr>
    <w:rPr>
      <w:rFonts w:asciiTheme="majorHAnsi" w:eastAsiaTheme="majorEastAsia" w:hAnsiTheme="majorHAnsi" w:cstheme="majorBidi"/>
      <w:i/>
      <w:iCs/>
      <w:color w:val="476013" w:themeColor="accent1" w:themeShade="7F"/>
    </w:rPr>
  </w:style>
  <w:style w:type="paragraph" w:styleId="Ttulo8">
    <w:name w:val="heading 8"/>
    <w:basedOn w:val="Normal"/>
    <w:next w:val="Normal"/>
    <w:link w:val="Ttulo8Car"/>
    <w:uiPriority w:val="9"/>
    <w:semiHidden/>
    <w:unhideWhenUsed/>
    <w:qFormat/>
    <w:rsid w:val="00BA3D2A"/>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3D2A"/>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D361A"/>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D361A"/>
    <w:rPr>
      <w:rFonts w:eastAsiaTheme="minorEastAsia"/>
    </w:rPr>
  </w:style>
  <w:style w:type="table" w:styleId="Tablaconcuadrcula">
    <w:name w:val="Table Grid"/>
    <w:basedOn w:val="Tablanormal"/>
    <w:uiPriority w:val="39"/>
    <w:rsid w:val="005977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A31A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A31A0"/>
  </w:style>
  <w:style w:type="paragraph" w:styleId="Piedepgina">
    <w:name w:val="footer"/>
    <w:basedOn w:val="Normal"/>
    <w:link w:val="PiedepginaCar"/>
    <w:uiPriority w:val="99"/>
    <w:unhideWhenUsed/>
    <w:rsid w:val="00BA31A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A31A0"/>
  </w:style>
  <w:style w:type="paragraph" w:styleId="NormalWeb">
    <w:name w:val="Normal (Web)"/>
    <w:basedOn w:val="Normal"/>
    <w:uiPriority w:val="99"/>
    <w:unhideWhenUsed/>
    <w:rsid w:val="000A1C7D"/>
    <w:pPr>
      <w:spacing w:before="100" w:beforeAutospacing="1" w:after="100" w:afterAutospacing="1" w:line="240" w:lineRule="auto"/>
    </w:pPr>
    <w:rPr>
      <w:rFonts w:eastAsia="Times New Roman" w:cs="Times New Roman"/>
      <w:szCs w:val="24"/>
    </w:rPr>
  </w:style>
  <w:style w:type="character" w:customStyle="1" w:styleId="Ttulo2Car">
    <w:name w:val="Título 2 Car"/>
    <w:basedOn w:val="Fuentedeprrafopredeter"/>
    <w:link w:val="Ttulo2"/>
    <w:uiPriority w:val="9"/>
    <w:rsid w:val="00B51410"/>
    <w:rPr>
      <w:rFonts w:ascii="Times New Roman" w:eastAsia="Times New Roman" w:hAnsi="Times New Roman" w:cs="Times New Roman"/>
      <w:b/>
      <w:bCs/>
      <w:sz w:val="24"/>
      <w:szCs w:val="36"/>
    </w:rPr>
  </w:style>
  <w:style w:type="paragraph" w:styleId="Prrafodelista">
    <w:name w:val="List Paragraph"/>
    <w:basedOn w:val="Normal"/>
    <w:uiPriority w:val="34"/>
    <w:qFormat/>
    <w:rsid w:val="00DD0FF0"/>
    <w:pPr>
      <w:ind w:left="720"/>
      <w:contextualSpacing/>
    </w:pPr>
  </w:style>
  <w:style w:type="character" w:styleId="Textoennegrita">
    <w:name w:val="Strong"/>
    <w:basedOn w:val="Fuentedeprrafopredeter"/>
    <w:uiPriority w:val="22"/>
    <w:qFormat/>
    <w:rsid w:val="00273279"/>
    <w:rPr>
      <w:b/>
      <w:bCs/>
    </w:rPr>
  </w:style>
  <w:style w:type="paragraph" w:styleId="Ttulo">
    <w:name w:val="Title"/>
    <w:basedOn w:val="Normal"/>
    <w:next w:val="Normal"/>
    <w:link w:val="TtuloCar"/>
    <w:uiPriority w:val="10"/>
    <w:qFormat/>
    <w:rsid w:val="00D86C12"/>
    <w:pPr>
      <w:jc w:val="center"/>
    </w:pPr>
    <w:rPr>
      <w:rFonts w:eastAsia="Times New Roman" w:cs="Times New Roman"/>
      <w:b/>
      <w:szCs w:val="24"/>
      <w:lang w:val="es-AR"/>
    </w:rPr>
  </w:style>
  <w:style w:type="character" w:customStyle="1" w:styleId="TtuloCar">
    <w:name w:val="Título Car"/>
    <w:basedOn w:val="Fuentedeprrafopredeter"/>
    <w:link w:val="Ttulo"/>
    <w:uiPriority w:val="10"/>
    <w:rsid w:val="00D86C12"/>
    <w:rPr>
      <w:rFonts w:ascii="Times New Roman" w:eastAsia="Times New Roman" w:hAnsi="Times New Roman" w:cs="Times New Roman"/>
      <w:b/>
      <w:sz w:val="24"/>
      <w:szCs w:val="24"/>
      <w:lang w:val="es-AR"/>
    </w:rPr>
  </w:style>
  <w:style w:type="paragraph" w:styleId="Textonotaalfinal">
    <w:name w:val="endnote text"/>
    <w:basedOn w:val="Normal"/>
    <w:link w:val="TextonotaalfinalCar"/>
    <w:uiPriority w:val="99"/>
    <w:semiHidden/>
    <w:unhideWhenUsed/>
    <w:rsid w:val="0016176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61769"/>
    <w:rPr>
      <w:sz w:val="20"/>
      <w:szCs w:val="20"/>
    </w:rPr>
  </w:style>
  <w:style w:type="character" w:styleId="Refdenotaalfinal">
    <w:name w:val="endnote reference"/>
    <w:basedOn w:val="Fuentedeprrafopredeter"/>
    <w:uiPriority w:val="99"/>
    <w:semiHidden/>
    <w:unhideWhenUsed/>
    <w:rsid w:val="00161769"/>
    <w:rPr>
      <w:vertAlign w:val="superscript"/>
    </w:rPr>
  </w:style>
  <w:style w:type="paragraph" w:styleId="Textonotapie">
    <w:name w:val="footnote text"/>
    <w:basedOn w:val="Normal"/>
    <w:link w:val="TextonotapieCar"/>
    <w:uiPriority w:val="99"/>
    <w:semiHidden/>
    <w:unhideWhenUsed/>
    <w:rsid w:val="007D5F8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D5F81"/>
    <w:rPr>
      <w:sz w:val="20"/>
      <w:szCs w:val="20"/>
    </w:rPr>
  </w:style>
  <w:style w:type="character" w:styleId="Refdenotaalpie">
    <w:name w:val="footnote reference"/>
    <w:basedOn w:val="Fuentedeprrafopredeter"/>
    <w:uiPriority w:val="99"/>
    <w:semiHidden/>
    <w:unhideWhenUsed/>
    <w:rsid w:val="007D5F81"/>
    <w:rPr>
      <w:vertAlign w:val="superscript"/>
    </w:rPr>
  </w:style>
  <w:style w:type="character" w:customStyle="1" w:styleId="Ttulo1Car">
    <w:name w:val="Título 1 Car"/>
    <w:basedOn w:val="Fuentedeprrafopredeter"/>
    <w:link w:val="Ttulo1"/>
    <w:uiPriority w:val="9"/>
    <w:rsid w:val="00B51410"/>
    <w:rPr>
      <w:rFonts w:ascii="Times New Roman" w:eastAsiaTheme="majorEastAsia" w:hAnsi="Times New Roman" w:cstheme="majorBidi"/>
      <w:b/>
      <w:sz w:val="24"/>
      <w:szCs w:val="32"/>
    </w:rPr>
  </w:style>
  <w:style w:type="character" w:styleId="Hipervnculo">
    <w:name w:val="Hyperlink"/>
    <w:basedOn w:val="Fuentedeprrafopredeter"/>
    <w:uiPriority w:val="99"/>
    <w:unhideWhenUsed/>
    <w:rsid w:val="00A87488"/>
    <w:rPr>
      <w:color w:val="99CA3C" w:themeColor="hyperlink"/>
      <w:u w:val="single"/>
    </w:rPr>
  </w:style>
  <w:style w:type="character" w:styleId="AcrnimoHTML">
    <w:name w:val="HTML Acronym"/>
    <w:basedOn w:val="Fuentedeprrafopredeter"/>
    <w:uiPriority w:val="99"/>
    <w:semiHidden/>
    <w:unhideWhenUsed/>
    <w:rsid w:val="00900073"/>
  </w:style>
  <w:style w:type="character" w:styleId="Mencinsinresolver">
    <w:name w:val="Unresolved Mention"/>
    <w:basedOn w:val="Fuentedeprrafopredeter"/>
    <w:uiPriority w:val="99"/>
    <w:semiHidden/>
    <w:unhideWhenUsed/>
    <w:rsid w:val="00681406"/>
    <w:rPr>
      <w:color w:val="605E5C"/>
      <w:shd w:val="clear" w:color="auto" w:fill="E1DFDD"/>
    </w:rPr>
  </w:style>
  <w:style w:type="character" w:styleId="nfasis">
    <w:name w:val="Emphasis"/>
    <w:basedOn w:val="Fuentedeprrafopredeter"/>
    <w:uiPriority w:val="20"/>
    <w:qFormat/>
    <w:rsid w:val="00F352C9"/>
    <w:rPr>
      <w:i/>
      <w:iCs/>
    </w:rPr>
  </w:style>
  <w:style w:type="character" w:styleId="Refdecomentario">
    <w:name w:val="annotation reference"/>
    <w:basedOn w:val="Fuentedeprrafopredeter"/>
    <w:uiPriority w:val="99"/>
    <w:semiHidden/>
    <w:unhideWhenUsed/>
    <w:rsid w:val="00381B5D"/>
    <w:rPr>
      <w:sz w:val="16"/>
      <w:szCs w:val="16"/>
    </w:rPr>
  </w:style>
  <w:style w:type="paragraph" w:styleId="Textocomentario">
    <w:name w:val="annotation text"/>
    <w:basedOn w:val="Normal"/>
    <w:link w:val="TextocomentarioCar"/>
    <w:uiPriority w:val="99"/>
    <w:unhideWhenUsed/>
    <w:rsid w:val="00381B5D"/>
    <w:pPr>
      <w:spacing w:line="240" w:lineRule="auto"/>
    </w:pPr>
    <w:rPr>
      <w:sz w:val="20"/>
      <w:szCs w:val="20"/>
    </w:rPr>
  </w:style>
  <w:style w:type="character" w:customStyle="1" w:styleId="TextocomentarioCar">
    <w:name w:val="Texto comentario Car"/>
    <w:basedOn w:val="Fuentedeprrafopredeter"/>
    <w:link w:val="Textocomentario"/>
    <w:uiPriority w:val="99"/>
    <w:rsid w:val="00381B5D"/>
    <w:rPr>
      <w:sz w:val="20"/>
      <w:szCs w:val="20"/>
    </w:rPr>
  </w:style>
  <w:style w:type="paragraph" w:styleId="Asuntodelcomentario">
    <w:name w:val="annotation subject"/>
    <w:basedOn w:val="Textocomentario"/>
    <w:next w:val="Textocomentario"/>
    <w:link w:val="AsuntodelcomentarioCar"/>
    <w:uiPriority w:val="99"/>
    <w:semiHidden/>
    <w:unhideWhenUsed/>
    <w:rsid w:val="00381B5D"/>
    <w:rPr>
      <w:b/>
      <w:bCs/>
    </w:rPr>
  </w:style>
  <w:style w:type="character" w:customStyle="1" w:styleId="AsuntodelcomentarioCar">
    <w:name w:val="Asunto del comentario Car"/>
    <w:basedOn w:val="TextocomentarioCar"/>
    <w:link w:val="Asuntodelcomentario"/>
    <w:uiPriority w:val="99"/>
    <w:semiHidden/>
    <w:rsid w:val="00381B5D"/>
    <w:rPr>
      <w:b/>
      <w:bCs/>
      <w:sz w:val="20"/>
      <w:szCs w:val="20"/>
    </w:rPr>
  </w:style>
  <w:style w:type="paragraph" w:customStyle="1" w:styleId="Default">
    <w:name w:val="Default"/>
    <w:rsid w:val="007766A5"/>
    <w:pPr>
      <w:autoSpaceDE w:val="0"/>
      <w:autoSpaceDN w:val="0"/>
      <w:adjustRightInd w:val="0"/>
      <w:spacing w:after="0" w:line="240" w:lineRule="auto"/>
    </w:pPr>
    <w:rPr>
      <w:rFonts w:ascii="Times New Roman" w:hAnsi="Times New Roman" w:cs="Times New Roman"/>
      <w:color w:val="000000"/>
      <w:sz w:val="24"/>
      <w:szCs w:val="24"/>
      <w:lang w:val="en-AU"/>
    </w:rPr>
  </w:style>
  <w:style w:type="paragraph" w:customStyle="1" w:styleId="mb-5">
    <w:name w:val="mb-5"/>
    <w:basedOn w:val="Normal"/>
    <w:rsid w:val="00A8464B"/>
    <w:pPr>
      <w:spacing w:before="100" w:beforeAutospacing="1" w:after="100" w:afterAutospacing="1" w:line="240" w:lineRule="auto"/>
    </w:pPr>
    <w:rPr>
      <w:rFonts w:eastAsia="Times New Roman" w:cs="Times New Roman"/>
      <w:szCs w:val="24"/>
      <w:lang w:val="en-AU" w:eastAsia="en-AU"/>
    </w:rPr>
  </w:style>
  <w:style w:type="paragraph" w:styleId="TDC1">
    <w:name w:val="toc 1"/>
    <w:basedOn w:val="Normal"/>
    <w:autoRedefine/>
    <w:uiPriority w:val="39"/>
    <w:unhideWhenUsed/>
    <w:qFormat/>
    <w:rsid w:val="009E6254"/>
    <w:pPr>
      <w:tabs>
        <w:tab w:val="left" w:pos="1200"/>
        <w:tab w:val="right" w:leader="dot" w:pos="9016"/>
      </w:tabs>
      <w:spacing w:before="120" w:after="120"/>
    </w:pPr>
    <w:rPr>
      <w:rFonts w:cs="Times New Roman"/>
      <w:b/>
      <w:bCs/>
      <w:caps/>
      <w:noProof/>
      <w:szCs w:val="24"/>
      <w:lang w:val="es-AR"/>
    </w:rPr>
  </w:style>
  <w:style w:type="paragraph" w:styleId="TDC2">
    <w:name w:val="toc 2"/>
    <w:basedOn w:val="Normal"/>
    <w:autoRedefine/>
    <w:uiPriority w:val="39"/>
    <w:unhideWhenUsed/>
    <w:qFormat/>
    <w:rsid w:val="00CD4279"/>
    <w:pPr>
      <w:spacing w:before="0" w:after="0"/>
      <w:ind w:left="240"/>
    </w:pPr>
    <w:rPr>
      <w:rFonts w:asciiTheme="minorHAnsi" w:hAnsiTheme="minorHAnsi"/>
      <w:smallCaps/>
      <w:sz w:val="20"/>
      <w:szCs w:val="20"/>
    </w:rPr>
  </w:style>
  <w:style w:type="paragraph" w:styleId="TDC3">
    <w:name w:val="toc 3"/>
    <w:basedOn w:val="Normal"/>
    <w:autoRedefine/>
    <w:uiPriority w:val="39"/>
    <w:unhideWhenUsed/>
    <w:qFormat/>
    <w:rsid w:val="00CD4279"/>
    <w:pPr>
      <w:spacing w:before="0" w:after="0"/>
      <w:ind w:left="480"/>
    </w:pPr>
    <w:rPr>
      <w:rFonts w:asciiTheme="minorHAnsi" w:hAnsiTheme="minorHAnsi"/>
      <w:i/>
      <w:iCs/>
      <w:sz w:val="20"/>
      <w:szCs w:val="20"/>
    </w:rPr>
  </w:style>
  <w:style w:type="character" w:customStyle="1" w:styleId="Ttulo3Car">
    <w:name w:val="Título 3 Car"/>
    <w:basedOn w:val="Fuentedeprrafopredeter"/>
    <w:link w:val="Ttulo3"/>
    <w:uiPriority w:val="9"/>
    <w:semiHidden/>
    <w:rsid w:val="00BA3D2A"/>
    <w:rPr>
      <w:rFonts w:asciiTheme="majorHAnsi" w:eastAsiaTheme="majorEastAsia" w:hAnsiTheme="majorHAnsi" w:cstheme="majorBidi"/>
      <w:color w:val="476013" w:themeColor="accent1" w:themeShade="7F"/>
      <w:sz w:val="24"/>
      <w:szCs w:val="24"/>
    </w:rPr>
  </w:style>
  <w:style w:type="character" w:customStyle="1" w:styleId="Ttulo4Car">
    <w:name w:val="Título 4 Car"/>
    <w:basedOn w:val="Fuentedeprrafopredeter"/>
    <w:link w:val="Ttulo4"/>
    <w:uiPriority w:val="9"/>
    <w:semiHidden/>
    <w:rsid w:val="00BA3D2A"/>
    <w:rPr>
      <w:rFonts w:asciiTheme="majorHAnsi" w:eastAsiaTheme="majorEastAsia" w:hAnsiTheme="majorHAnsi" w:cstheme="majorBidi"/>
      <w:i/>
      <w:iCs/>
      <w:color w:val="6B911C" w:themeColor="accent1" w:themeShade="BF"/>
    </w:rPr>
  </w:style>
  <w:style w:type="character" w:customStyle="1" w:styleId="Ttulo5Car">
    <w:name w:val="Título 5 Car"/>
    <w:basedOn w:val="Fuentedeprrafopredeter"/>
    <w:link w:val="Ttulo5"/>
    <w:uiPriority w:val="9"/>
    <w:semiHidden/>
    <w:rsid w:val="00BA3D2A"/>
    <w:rPr>
      <w:rFonts w:asciiTheme="majorHAnsi" w:eastAsiaTheme="majorEastAsia" w:hAnsiTheme="majorHAnsi" w:cstheme="majorBidi"/>
      <w:color w:val="6B911C" w:themeColor="accent1" w:themeShade="BF"/>
    </w:rPr>
  </w:style>
  <w:style w:type="character" w:customStyle="1" w:styleId="Ttulo6Car">
    <w:name w:val="Título 6 Car"/>
    <w:basedOn w:val="Fuentedeprrafopredeter"/>
    <w:link w:val="Ttulo6"/>
    <w:uiPriority w:val="9"/>
    <w:semiHidden/>
    <w:rsid w:val="00BA3D2A"/>
    <w:rPr>
      <w:rFonts w:asciiTheme="majorHAnsi" w:eastAsiaTheme="majorEastAsia" w:hAnsiTheme="majorHAnsi" w:cstheme="majorBidi"/>
      <w:color w:val="476013" w:themeColor="accent1" w:themeShade="7F"/>
    </w:rPr>
  </w:style>
  <w:style w:type="character" w:customStyle="1" w:styleId="Ttulo7Car">
    <w:name w:val="Título 7 Car"/>
    <w:basedOn w:val="Fuentedeprrafopredeter"/>
    <w:link w:val="Ttulo7"/>
    <w:uiPriority w:val="9"/>
    <w:semiHidden/>
    <w:rsid w:val="00BA3D2A"/>
    <w:rPr>
      <w:rFonts w:asciiTheme="majorHAnsi" w:eastAsiaTheme="majorEastAsia" w:hAnsiTheme="majorHAnsi" w:cstheme="majorBidi"/>
      <w:i/>
      <w:iCs/>
      <w:color w:val="476013" w:themeColor="accent1" w:themeShade="7F"/>
    </w:rPr>
  </w:style>
  <w:style w:type="character" w:customStyle="1" w:styleId="Ttulo8Car">
    <w:name w:val="Título 8 Car"/>
    <w:basedOn w:val="Fuentedeprrafopredeter"/>
    <w:link w:val="Ttulo8"/>
    <w:uiPriority w:val="9"/>
    <w:semiHidden/>
    <w:rsid w:val="00BA3D2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3D2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6B7A9F"/>
    <w:pPr>
      <w:spacing w:before="0" w:after="0"/>
      <w:ind w:left="720"/>
    </w:pPr>
    <w:rPr>
      <w:rFonts w:asciiTheme="minorHAnsi" w:hAnsiTheme="minorHAnsi"/>
      <w:sz w:val="18"/>
      <w:szCs w:val="18"/>
    </w:rPr>
  </w:style>
  <w:style w:type="paragraph" w:styleId="TDC5">
    <w:name w:val="toc 5"/>
    <w:basedOn w:val="Normal"/>
    <w:next w:val="Normal"/>
    <w:autoRedefine/>
    <w:uiPriority w:val="39"/>
    <w:unhideWhenUsed/>
    <w:rsid w:val="006B7A9F"/>
    <w:pPr>
      <w:spacing w:before="0" w:after="0"/>
      <w:ind w:left="960"/>
    </w:pPr>
    <w:rPr>
      <w:rFonts w:asciiTheme="minorHAnsi" w:hAnsiTheme="minorHAnsi"/>
      <w:sz w:val="18"/>
      <w:szCs w:val="18"/>
    </w:rPr>
  </w:style>
  <w:style w:type="paragraph" w:styleId="TDC6">
    <w:name w:val="toc 6"/>
    <w:basedOn w:val="Normal"/>
    <w:next w:val="Normal"/>
    <w:autoRedefine/>
    <w:uiPriority w:val="39"/>
    <w:unhideWhenUsed/>
    <w:rsid w:val="006B7A9F"/>
    <w:pPr>
      <w:spacing w:before="0" w:after="0"/>
      <w:ind w:left="1200"/>
    </w:pPr>
    <w:rPr>
      <w:rFonts w:asciiTheme="minorHAnsi" w:hAnsiTheme="minorHAnsi"/>
      <w:sz w:val="18"/>
      <w:szCs w:val="18"/>
    </w:rPr>
  </w:style>
  <w:style w:type="paragraph" w:styleId="TDC7">
    <w:name w:val="toc 7"/>
    <w:basedOn w:val="Normal"/>
    <w:next w:val="Normal"/>
    <w:autoRedefine/>
    <w:uiPriority w:val="39"/>
    <w:unhideWhenUsed/>
    <w:rsid w:val="006B7A9F"/>
    <w:pPr>
      <w:spacing w:before="0" w:after="0"/>
      <w:ind w:left="1440"/>
    </w:pPr>
    <w:rPr>
      <w:rFonts w:asciiTheme="minorHAnsi" w:hAnsiTheme="minorHAnsi"/>
      <w:sz w:val="18"/>
      <w:szCs w:val="18"/>
    </w:rPr>
  </w:style>
  <w:style w:type="paragraph" w:styleId="TDC8">
    <w:name w:val="toc 8"/>
    <w:basedOn w:val="Normal"/>
    <w:next w:val="Normal"/>
    <w:autoRedefine/>
    <w:uiPriority w:val="39"/>
    <w:unhideWhenUsed/>
    <w:rsid w:val="006B7A9F"/>
    <w:pPr>
      <w:spacing w:before="0" w:after="0"/>
      <w:ind w:left="1680"/>
    </w:pPr>
    <w:rPr>
      <w:rFonts w:asciiTheme="minorHAnsi" w:hAnsiTheme="minorHAnsi"/>
      <w:sz w:val="18"/>
      <w:szCs w:val="18"/>
    </w:rPr>
  </w:style>
  <w:style w:type="paragraph" w:styleId="TDC9">
    <w:name w:val="toc 9"/>
    <w:basedOn w:val="Normal"/>
    <w:next w:val="Normal"/>
    <w:autoRedefine/>
    <w:uiPriority w:val="39"/>
    <w:unhideWhenUsed/>
    <w:rsid w:val="006B7A9F"/>
    <w:pPr>
      <w:spacing w:before="0" w:after="0"/>
      <w:ind w:left="1920"/>
    </w:pPr>
    <w:rPr>
      <w:rFonts w:asciiTheme="minorHAnsi" w:hAnsiTheme="minorHAnsi"/>
      <w:sz w:val="18"/>
      <w:szCs w:val="18"/>
    </w:rPr>
  </w:style>
  <w:style w:type="paragraph" w:styleId="Bibliografa">
    <w:name w:val="Bibliography"/>
    <w:basedOn w:val="Normal"/>
    <w:next w:val="Normal"/>
    <w:uiPriority w:val="37"/>
    <w:unhideWhenUsed/>
    <w:rsid w:val="0002787E"/>
  </w:style>
  <w:style w:type="character" w:customStyle="1" w:styleId="toc-number">
    <w:name w:val="toc-number"/>
    <w:basedOn w:val="Fuentedeprrafopredeter"/>
    <w:rsid w:val="00DD3726"/>
  </w:style>
  <w:style w:type="paragraph" w:styleId="TtuloTDC">
    <w:name w:val="TOC Heading"/>
    <w:basedOn w:val="Ttulo1"/>
    <w:next w:val="Normal"/>
    <w:uiPriority w:val="39"/>
    <w:unhideWhenUsed/>
    <w:qFormat/>
    <w:rsid w:val="009E6254"/>
    <w:pPr>
      <w:numPr>
        <w:numId w:val="0"/>
      </w:numPr>
      <w:spacing w:after="0" w:line="259" w:lineRule="auto"/>
      <w:jc w:val="left"/>
      <w:outlineLvl w:val="9"/>
    </w:pPr>
    <w:rPr>
      <w:rFonts w:asciiTheme="majorHAnsi" w:hAnsiTheme="majorHAnsi"/>
      <w:b w:val="0"/>
      <w:color w:val="6B911C" w:themeColor="accent1" w:themeShade="BF"/>
      <w:sz w:val="32"/>
      <w:lang w:val="es-AR" w:eastAsia="es-AR"/>
    </w:rPr>
  </w:style>
  <w:style w:type="paragraph" w:styleId="Revisin">
    <w:name w:val="Revision"/>
    <w:hidden/>
    <w:uiPriority w:val="99"/>
    <w:semiHidden/>
    <w:rsid w:val="00075FD6"/>
    <w:pPr>
      <w:spacing w:after="0" w:line="240" w:lineRule="auto"/>
    </w:pPr>
    <w:rPr>
      <w:rFonts w:ascii="Times New Roman" w:hAnsi="Times New Roman"/>
      <w:sz w:val="24"/>
    </w:rPr>
  </w:style>
  <w:style w:type="character" w:customStyle="1" w:styleId="a">
    <w:name w:val="a"/>
    <w:basedOn w:val="Fuentedeprrafopredeter"/>
    <w:rsid w:val="0087662C"/>
  </w:style>
  <w:style w:type="character" w:customStyle="1" w:styleId="l7">
    <w:name w:val="l7"/>
    <w:basedOn w:val="Fuentedeprrafopredeter"/>
    <w:rsid w:val="0087662C"/>
  </w:style>
  <w:style w:type="character" w:customStyle="1" w:styleId="l8">
    <w:name w:val="l8"/>
    <w:basedOn w:val="Fuentedeprrafopredeter"/>
    <w:rsid w:val="0087662C"/>
  </w:style>
  <w:style w:type="paragraph" w:styleId="z-Principiodelformulario">
    <w:name w:val="HTML Top of Form"/>
    <w:basedOn w:val="Normal"/>
    <w:next w:val="Normal"/>
    <w:link w:val="z-PrincipiodelformularioCar"/>
    <w:hidden/>
    <w:uiPriority w:val="99"/>
    <w:semiHidden/>
    <w:unhideWhenUsed/>
    <w:rsid w:val="00133F01"/>
    <w:pPr>
      <w:pBdr>
        <w:bottom w:val="single" w:sz="6" w:space="1" w:color="auto"/>
      </w:pBdr>
      <w:spacing w:before="0" w:after="0" w:line="240" w:lineRule="auto"/>
      <w:ind w:firstLine="0"/>
      <w:jc w:val="center"/>
    </w:pPr>
    <w:rPr>
      <w:rFonts w:ascii="Arial" w:eastAsia="Times New Roman" w:hAnsi="Arial" w:cs="Arial"/>
      <w:vanish/>
      <w:sz w:val="16"/>
      <w:szCs w:val="16"/>
      <w:lang w:val="es-AR" w:eastAsia="es-AR"/>
    </w:rPr>
  </w:style>
  <w:style w:type="character" w:customStyle="1" w:styleId="z-PrincipiodelformularioCar">
    <w:name w:val="z-Principio del formulario Car"/>
    <w:basedOn w:val="Fuentedeprrafopredeter"/>
    <w:link w:val="z-Principiodelformulario"/>
    <w:uiPriority w:val="99"/>
    <w:semiHidden/>
    <w:rsid w:val="00133F01"/>
    <w:rPr>
      <w:rFonts w:ascii="Arial" w:eastAsia="Times New Roman" w:hAnsi="Arial" w:cs="Arial"/>
      <w:vanish/>
      <w:sz w:val="16"/>
      <w:szCs w:val="16"/>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4769">
      <w:bodyDiv w:val="1"/>
      <w:marLeft w:val="0"/>
      <w:marRight w:val="0"/>
      <w:marTop w:val="0"/>
      <w:marBottom w:val="0"/>
      <w:divBdr>
        <w:top w:val="none" w:sz="0" w:space="0" w:color="auto"/>
        <w:left w:val="none" w:sz="0" w:space="0" w:color="auto"/>
        <w:bottom w:val="none" w:sz="0" w:space="0" w:color="auto"/>
        <w:right w:val="none" w:sz="0" w:space="0" w:color="auto"/>
      </w:divBdr>
    </w:div>
    <w:div w:id="157354751">
      <w:bodyDiv w:val="1"/>
      <w:marLeft w:val="0"/>
      <w:marRight w:val="0"/>
      <w:marTop w:val="0"/>
      <w:marBottom w:val="0"/>
      <w:divBdr>
        <w:top w:val="none" w:sz="0" w:space="0" w:color="auto"/>
        <w:left w:val="none" w:sz="0" w:space="0" w:color="auto"/>
        <w:bottom w:val="none" w:sz="0" w:space="0" w:color="auto"/>
        <w:right w:val="none" w:sz="0" w:space="0" w:color="auto"/>
      </w:divBdr>
    </w:div>
    <w:div w:id="205918124">
      <w:bodyDiv w:val="1"/>
      <w:marLeft w:val="0"/>
      <w:marRight w:val="0"/>
      <w:marTop w:val="0"/>
      <w:marBottom w:val="0"/>
      <w:divBdr>
        <w:top w:val="none" w:sz="0" w:space="0" w:color="auto"/>
        <w:left w:val="none" w:sz="0" w:space="0" w:color="auto"/>
        <w:bottom w:val="none" w:sz="0" w:space="0" w:color="auto"/>
        <w:right w:val="none" w:sz="0" w:space="0" w:color="auto"/>
      </w:divBdr>
    </w:div>
    <w:div w:id="219752022">
      <w:bodyDiv w:val="1"/>
      <w:marLeft w:val="0"/>
      <w:marRight w:val="0"/>
      <w:marTop w:val="0"/>
      <w:marBottom w:val="0"/>
      <w:divBdr>
        <w:top w:val="none" w:sz="0" w:space="0" w:color="auto"/>
        <w:left w:val="none" w:sz="0" w:space="0" w:color="auto"/>
        <w:bottom w:val="none" w:sz="0" w:space="0" w:color="auto"/>
        <w:right w:val="none" w:sz="0" w:space="0" w:color="auto"/>
      </w:divBdr>
    </w:div>
    <w:div w:id="227234010">
      <w:bodyDiv w:val="1"/>
      <w:marLeft w:val="0"/>
      <w:marRight w:val="0"/>
      <w:marTop w:val="0"/>
      <w:marBottom w:val="0"/>
      <w:divBdr>
        <w:top w:val="none" w:sz="0" w:space="0" w:color="auto"/>
        <w:left w:val="none" w:sz="0" w:space="0" w:color="auto"/>
        <w:bottom w:val="none" w:sz="0" w:space="0" w:color="auto"/>
        <w:right w:val="none" w:sz="0" w:space="0" w:color="auto"/>
      </w:divBdr>
    </w:div>
    <w:div w:id="250356933">
      <w:bodyDiv w:val="1"/>
      <w:marLeft w:val="0"/>
      <w:marRight w:val="0"/>
      <w:marTop w:val="0"/>
      <w:marBottom w:val="0"/>
      <w:divBdr>
        <w:top w:val="none" w:sz="0" w:space="0" w:color="auto"/>
        <w:left w:val="none" w:sz="0" w:space="0" w:color="auto"/>
        <w:bottom w:val="none" w:sz="0" w:space="0" w:color="auto"/>
        <w:right w:val="none" w:sz="0" w:space="0" w:color="auto"/>
      </w:divBdr>
    </w:div>
    <w:div w:id="279650206">
      <w:bodyDiv w:val="1"/>
      <w:marLeft w:val="0"/>
      <w:marRight w:val="0"/>
      <w:marTop w:val="0"/>
      <w:marBottom w:val="0"/>
      <w:divBdr>
        <w:top w:val="none" w:sz="0" w:space="0" w:color="auto"/>
        <w:left w:val="none" w:sz="0" w:space="0" w:color="auto"/>
        <w:bottom w:val="none" w:sz="0" w:space="0" w:color="auto"/>
        <w:right w:val="none" w:sz="0" w:space="0" w:color="auto"/>
      </w:divBdr>
    </w:div>
    <w:div w:id="303896820">
      <w:bodyDiv w:val="1"/>
      <w:marLeft w:val="0"/>
      <w:marRight w:val="0"/>
      <w:marTop w:val="0"/>
      <w:marBottom w:val="0"/>
      <w:divBdr>
        <w:top w:val="none" w:sz="0" w:space="0" w:color="auto"/>
        <w:left w:val="none" w:sz="0" w:space="0" w:color="auto"/>
        <w:bottom w:val="none" w:sz="0" w:space="0" w:color="auto"/>
        <w:right w:val="none" w:sz="0" w:space="0" w:color="auto"/>
      </w:divBdr>
    </w:div>
    <w:div w:id="309869618">
      <w:bodyDiv w:val="1"/>
      <w:marLeft w:val="0"/>
      <w:marRight w:val="0"/>
      <w:marTop w:val="0"/>
      <w:marBottom w:val="0"/>
      <w:divBdr>
        <w:top w:val="none" w:sz="0" w:space="0" w:color="auto"/>
        <w:left w:val="none" w:sz="0" w:space="0" w:color="auto"/>
        <w:bottom w:val="none" w:sz="0" w:space="0" w:color="auto"/>
        <w:right w:val="none" w:sz="0" w:space="0" w:color="auto"/>
      </w:divBdr>
    </w:div>
    <w:div w:id="337654059">
      <w:bodyDiv w:val="1"/>
      <w:marLeft w:val="0"/>
      <w:marRight w:val="0"/>
      <w:marTop w:val="0"/>
      <w:marBottom w:val="0"/>
      <w:divBdr>
        <w:top w:val="none" w:sz="0" w:space="0" w:color="auto"/>
        <w:left w:val="none" w:sz="0" w:space="0" w:color="auto"/>
        <w:bottom w:val="none" w:sz="0" w:space="0" w:color="auto"/>
        <w:right w:val="none" w:sz="0" w:space="0" w:color="auto"/>
      </w:divBdr>
    </w:div>
    <w:div w:id="379863956">
      <w:bodyDiv w:val="1"/>
      <w:marLeft w:val="0"/>
      <w:marRight w:val="0"/>
      <w:marTop w:val="0"/>
      <w:marBottom w:val="0"/>
      <w:divBdr>
        <w:top w:val="none" w:sz="0" w:space="0" w:color="auto"/>
        <w:left w:val="none" w:sz="0" w:space="0" w:color="auto"/>
        <w:bottom w:val="none" w:sz="0" w:space="0" w:color="auto"/>
        <w:right w:val="none" w:sz="0" w:space="0" w:color="auto"/>
      </w:divBdr>
    </w:div>
    <w:div w:id="400903877">
      <w:bodyDiv w:val="1"/>
      <w:marLeft w:val="0"/>
      <w:marRight w:val="0"/>
      <w:marTop w:val="0"/>
      <w:marBottom w:val="0"/>
      <w:divBdr>
        <w:top w:val="none" w:sz="0" w:space="0" w:color="auto"/>
        <w:left w:val="none" w:sz="0" w:space="0" w:color="auto"/>
        <w:bottom w:val="none" w:sz="0" w:space="0" w:color="auto"/>
        <w:right w:val="none" w:sz="0" w:space="0" w:color="auto"/>
      </w:divBdr>
    </w:div>
    <w:div w:id="520364472">
      <w:bodyDiv w:val="1"/>
      <w:marLeft w:val="0"/>
      <w:marRight w:val="0"/>
      <w:marTop w:val="0"/>
      <w:marBottom w:val="0"/>
      <w:divBdr>
        <w:top w:val="none" w:sz="0" w:space="0" w:color="auto"/>
        <w:left w:val="none" w:sz="0" w:space="0" w:color="auto"/>
        <w:bottom w:val="none" w:sz="0" w:space="0" w:color="auto"/>
        <w:right w:val="none" w:sz="0" w:space="0" w:color="auto"/>
      </w:divBdr>
    </w:div>
    <w:div w:id="568880511">
      <w:bodyDiv w:val="1"/>
      <w:marLeft w:val="0"/>
      <w:marRight w:val="0"/>
      <w:marTop w:val="0"/>
      <w:marBottom w:val="0"/>
      <w:divBdr>
        <w:top w:val="none" w:sz="0" w:space="0" w:color="auto"/>
        <w:left w:val="none" w:sz="0" w:space="0" w:color="auto"/>
        <w:bottom w:val="none" w:sz="0" w:space="0" w:color="auto"/>
        <w:right w:val="none" w:sz="0" w:space="0" w:color="auto"/>
      </w:divBdr>
    </w:div>
    <w:div w:id="620186267">
      <w:bodyDiv w:val="1"/>
      <w:marLeft w:val="0"/>
      <w:marRight w:val="0"/>
      <w:marTop w:val="0"/>
      <w:marBottom w:val="0"/>
      <w:divBdr>
        <w:top w:val="none" w:sz="0" w:space="0" w:color="auto"/>
        <w:left w:val="none" w:sz="0" w:space="0" w:color="auto"/>
        <w:bottom w:val="none" w:sz="0" w:space="0" w:color="auto"/>
        <w:right w:val="none" w:sz="0" w:space="0" w:color="auto"/>
      </w:divBdr>
    </w:div>
    <w:div w:id="630863852">
      <w:bodyDiv w:val="1"/>
      <w:marLeft w:val="0"/>
      <w:marRight w:val="0"/>
      <w:marTop w:val="0"/>
      <w:marBottom w:val="0"/>
      <w:divBdr>
        <w:top w:val="none" w:sz="0" w:space="0" w:color="auto"/>
        <w:left w:val="none" w:sz="0" w:space="0" w:color="auto"/>
        <w:bottom w:val="none" w:sz="0" w:space="0" w:color="auto"/>
        <w:right w:val="none" w:sz="0" w:space="0" w:color="auto"/>
      </w:divBdr>
    </w:div>
    <w:div w:id="652954800">
      <w:bodyDiv w:val="1"/>
      <w:marLeft w:val="0"/>
      <w:marRight w:val="0"/>
      <w:marTop w:val="0"/>
      <w:marBottom w:val="0"/>
      <w:divBdr>
        <w:top w:val="none" w:sz="0" w:space="0" w:color="auto"/>
        <w:left w:val="none" w:sz="0" w:space="0" w:color="auto"/>
        <w:bottom w:val="none" w:sz="0" w:space="0" w:color="auto"/>
        <w:right w:val="none" w:sz="0" w:space="0" w:color="auto"/>
      </w:divBdr>
    </w:div>
    <w:div w:id="714542834">
      <w:bodyDiv w:val="1"/>
      <w:marLeft w:val="0"/>
      <w:marRight w:val="0"/>
      <w:marTop w:val="0"/>
      <w:marBottom w:val="0"/>
      <w:divBdr>
        <w:top w:val="none" w:sz="0" w:space="0" w:color="auto"/>
        <w:left w:val="none" w:sz="0" w:space="0" w:color="auto"/>
        <w:bottom w:val="none" w:sz="0" w:space="0" w:color="auto"/>
        <w:right w:val="none" w:sz="0" w:space="0" w:color="auto"/>
      </w:divBdr>
    </w:div>
    <w:div w:id="745103749">
      <w:bodyDiv w:val="1"/>
      <w:marLeft w:val="0"/>
      <w:marRight w:val="0"/>
      <w:marTop w:val="0"/>
      <w:marBottom w:val="0"/>
      <w:divBdr>
        <w:top w:val="none" w:sz="0" w:space="0" w:color="auto"/>
        <w:left w:val="none" w:sz="0" w:space="0" w:color="auto"/>
        <w:bottom w:val="none" w:sz="0" w:space="0" w:color="auto"/>
        <w:right w:val="none" w:sz="0" w:space="0" w:color="auto"/>
      </w:divBdr>
    </w:div>
    <w:div w:id="785275031">
      <w:bodyDiv w:val="1"/>
      <w:marLeft w:val="0"/>
      <w:marRight w:val="0"/>
      <w:marTop w:val="0"/>
      <w:marBottom w:val="0"/>
      <w:divBdr>
        <w:top w:val="none" w:sz="0" w:space="0" w:color="auto"/>
        <w:left w:val="none" w:sz="0" w:space="0" w:color="auto"/>
        <w:bottom w:val="none" w:sz="0" w:space="0" w:color="auto"/>
        <w:right w:val="none" w:sz="0" w:space="0" w:color="auto"/>
      </w:divBdr>
    </w:div>
    <w:div w:id="871653452">
      <w:bodyDiv w:val="1"/>
      <w:marLeft w:val="0"/>
      <w:marRight w:val="0"/>
      <w:marTop w:val="0"/>
      <w:marBottom w:val="0"/>
      <w:divBdr>
        <w:top w:val="none" w:sz="0" w:space="0" w:color="auto"/>
        <w:left w:val="none" w:sz="0" w:space="0" w:color="auto"/>
        <w:bottom w:val="none" w:sz="0" w:space="0" w:color="auto"/>
        <w:right w:val="none" w:sz="0" w:space="0" w:color="auto"/>
      </w:divBdr>
    </w:div>
    <w:div w:id="933634853">
      <w:bodyDiv w:val="1"/>
      <w:marLeft w:val="0"/>
      <w:marRight w:val="0"/>
      <w:marTop w:val="0"/>
      <w:marBottom w:val="0"/>
      <w:divBdr>
        <w:top w:val="none" w:sz="0" w:space="0" w:color="auto"/>
        <w:left w:val="none" w:sz="0" w:space="0" w:color="auto"/>
        <w:bottom w:val="none" w:sz="0" w:space="0" w:color="auto"/>
        <w:right w:val="none" w:sz="0" w:space="0" w:color="auto"/>
      </w:divBdr>
    </w:div>
    <w:div w:id="979529378">
      <w:bodyDiv w:val="1"/>
      <w:marLeft w:val="0"/>
      <w:marRight w:val="0"/>
      <w:marTop w:val="0"/>
      <w:marBottom w:val="0"/>
      <w:divBdr>
        <w:top w:val="none" w:sz="0" w:space="0" w:color="auto"/>
        <w:left w:val="none" w:sz="0" w:space="0" w:color="auto"/>
        <w:bottom w:val="none" w:sz="0" w:space="0" w:color="auto"/>
        <w:right w:val="none" w:sz="0" w:space="0" w:color="auto"/>
      </w:divBdr>
    </w:div>
    <w:div w:id="1005860830">
      <w:bodyDiv w:val="1"/>
      <w:marLeft w:val="0"/>
      <w:marRight w:val="0"/>
      <w:marTop w:val="0"/>
      <w:marBottom w:val="0"/>
      <w:divBdr>
        <w:top w:val="none" w:sz="0" w:space="0" w:color="auto"/>
        <w:left w:val="none" w:sz="0" w:space="0" w:color="auto"/>
        <w:bottom w:val="none" w:sz="0" w:space="0" w:color="auto"/>
        <w:right w:val="none" w:sz="0" w:space="0" w:color="auto"/>
      </w:divBdr>
    </w:div>
    <w:div w:id="1042094904">
      <w:bodyDiv w:val="1"/>
      <w:marLeft w:val="0"/>
      <w:marRight w:val="0"/>
      <w:marTop w:val="0"/>
      <w:marBottom w:val="0"/>
      <w:divBdr>
        <w:top w:val="none" w:sz="0" w:space="0" w:color="auto"/>
        <w:left w:val="none" w:sz="0" w:space="0" w:color="auto"/>
        <w:bottom w:val="none" w:sz="0" w:space="0" w:color="auto"/>
        <w:right w:val="none" w:sz="0" w:space="0" w:color="auto"/>
      </w:divBdr>
    </w:div>
    <w:div w:id="1149174367">
      <w:bodyDiv w:val="1"/>
      <w:marLeft w:val="0"/>
      <w:marRight w:val="0"/>
      <w:marTop w:val="0"/>
      <w:marBottom w:val="0"/>
      <w:divBdr>
        <w:top w:val="none" w:sz="0" w:space="0" w:color="auto"/>
        <w:left w:val="none" w:sz="0" w:space="0" w:color="auto"/>
        <w:bottom w:val="none" w:sz="0" w:space="0" w:color="auto"/>
        <w:right w:val="none" w:sz="0" w:space="0" w:color="auto"/>
      </w:divBdr>
    </w:div>
    <w:div w:id="1211772595">
      <w:bodyDiv w:val="1"/>
      <w:marLeft w:val="0"/>
      <w:marRight w:val="0"/>
      <w:marTop w:val="0"/>
      <w:marBottom w:val="0"/>
      <w:divBdr>
        <w:top w:val="none" w:sz="0" w:space="0" w:color="auto"/>
        <w:left w:val="none" w:sz="0" w:space="0" w:color="auto"/>
        <w:bottom w:val="none" w:sz="0" w:space="0" w:color="auto"/>
        <w:right w:val="none" w:sz="0" w:space="0" w:color="auto"/>
      </w:divBdr>
    </w:div>
    <w:div w:id="1325014226">
      <w:bodyDiv w:val="1"/>
      <w:marLeft w:val="0"/>
      <w:marRight w:val="0"/>
      <w:marTop w:val="0"/>
      <w:marBottom w:val="0"/>
      <w:divBdr>
        <w:top w:val="none" w:sz="0" w:space="0" w:color="auto"/>
        <w:left w:val="none" w:sz="0" w:space="0" w:color="auto"/>
        <w:bottom w:val="none" w:sz="0" w:space="0" w:color="auto"/>
        <w:right w:val="none" w:sz="0" w:space="0" w:color="auto"/>
      </w:divBdr>
    </w:div>
    <w:div w:id="1379671455">
      <w:bodyDiv w:val="1"/>
      <w:marLeft w:val="0"/>
      <w:marRight w:val="0"/>
      <w:marTop w:val="0"/>
      <w:marBottom w:val="0"/>
      <w:divBdr>
        <w:top w:val="none" w:sz="0" w:space="0" w:color="auto"/>
        <w:left w:val="none" w:sz="0" w:space="0" w:color="auto"/>
        <w:bottom w:val="none" w:sz="0" w:space="0" w:color="auto"/>
        <w:right w:val="none" w:sz="0" w:space="0" w:color="auto"/>
      </w:divBdr>
    </w:div>
    <w:div w:id="1396008320">
      <w:bodyDiv w:val="1"/>
      <w:marLeft w:val="0"/>
      <w:marRight w:val="0"/>
      <w:marTop w:val="0"/>
      <w:marBottom w:val="0"/>
      <w:divBdr>
        <w:top w:val="none" w:sz="0" w:space="0" w:color="auto"/>
        <w:left w:val="none" w:sz="0" w:space="0" w:color="auto"/>
        <w:bottom w:val="none" w:sz="0" w:space="0" w:color="auto"/>
        <w:right w:val="none" w:sz="0" w:space="0" w:color="auto"/>
      </w:divBdr>
      <w:divsChild>
        <w:div w:id="974023805">
          <w:marLeft w:val="0"/>
          <w:marRight w:val="0"/>
          <w:marTop w:val="0"/>
          <w:marBottom w:val="0"/>
          <w:divBdr>
            <w:top w:val="single" w:sz="2" w:space="0" w:color="D9D9E3"/>
            <w:left w:val="single" w:sz="2" w:space="0" w:color="D9D9E3"/>
            <w:bottom w:val="single" w:sz="2" w:space="0" w:color="D9D9E3"/>
            <w:right w:val="single" w:sz="2" w:space="0" w:color="D9D9E3"/>
          </w:divBdr>
          <w:divsChild>
            <w:div w:id="897588858">
              <w:marLeft w:val="0"/>
              <w:marRight w:val="0"/>
              <w:marTop w:val="0"/>
              <w:marBottom w:val="0"/>
              <w:divBdr>
                <w:top w:val="single" w:sz="2" w:space="0" w:color="D9D9E3"/>
                <w:left w:val="single" w:sz="2" w:space="0" w:color="D9D9E3"/>
                <w:bottom w:val="single" w:sz="2" w:space="0" w:color="D9D9E3"/>
                <w:right w:val="single" w:sz="2" w:space="0" w:color="D9D9E3"/>
              </w:divBdr>
              <w:divsChild>
                <w:div w:id="109015856">
                  <w:marLeft w:val="0"/>
                  <w:marRight w:val="0"/>
                  <w:marTop w:val="0"/>
                  <w:marBottom w:val="0"/>
                  <w:divBdr>
                    <w:top w:val="single" w:sz="2" w:space="0" w:color="D9D9E3"/>
                    <w:left w:val="single" w:sz="2" w:space="0" w:color="D9D9E3"/>
                    <w:bottom w:val="single" w:sz="2" w:space="0" w:color="D9D9E3"/>
                    <w:right w:val="single" w:sz="2" w:space="0" w:color="D9D9E3"/>
                  </w:divBdr>
                  <w:divsChild>
                    <w:div w:id="735127918">
                      <w:marLeft w:val="0"/>
                      <w:marRight w:val="0"/>
                      <w:marTop w:val="0"/>
                      <w:marBottom w:val="0"/>
                      <w:divBdr>
                        <w:top w:val="single" w:sz="2" w:space="0" w:color="D9D9E3"/>
                        <w:left w:val="single" w:sz="2" w:space="0" w:color="D9D9E3"/>
                        <w:bottom w:val="single" w:sz="2" w:space="0" w:color="D9D9E3"/>
                        <w:right w:val="single" w:sz="2" w:space="0" w:color="D9D9E3"/>
                      </w:divBdr>
                      <w:divsChild>
                        <w:div w:id="567957511">
                          <w:marLeft w:val="0"/>
                          <w:marRight w:val="0"/>
                          <w:marTop w:val="0"/>
                          <w:marBottom w:val="0"/>
                          <w:divBdr>
                            <w:top w:val="single" w:sz="2" w:space="0" w:color="auto"/>
                            <w:left w:val="single" w:sz="2" w:space="0" w:color="auto"/>
                            <w:bottom w:val="single" w:sz="6" w:space="0" w:color="auto"/>
                            <w:right w:val="single" w:sz="2" w:space="0" w:color="auto"/>
                          </w:divBdr>
                          <w:divsChild>
                            <w:div w:id="995305682">
                              <w:marLeft w:val="0"/>
                              <w:marRight w:val="0"/>
                              <w:marTop w:val="100"/>
                              <w:marBottom w:val="100"/>
                              <w:divBdr>
                                <w:top w:val="single" w:sz="2" w:space="0" w:color="D9D9E3"/>
                                <w:left w:val="single" w:sz="2" w:space="0" w:color="D9D9E3"/>
                                <w:bottom w:val="single" w:sz="2" w:space="0" w:color="D9D9E3"/>
                                <w:right w:val="single" w:sz="2" w:space="0" w:color="D9D9E3"/>
                              </w:divBdr>
                              <w:divsChild>
                                <w:div w:id="960191306">
                                  <w:marLeft w:val="0"/>
                                  <w:marRight w:val="0"/>
                                  <w:marTop w:val="0"/>
                                  <w:marBottom w:val="0"/>
                                  <w:divBdr>
                                    <w:top w:val="single" w:sz="2" w:space="0" w:color="D9D9E3"/>
                                    <w:left w:val="single" w:sz="2" w:space="0" w:color="D9D9E3"/>
                                    <w:bottom w:val="single" w:sz="2" w:space="0" w:color="D9D9E3"/>
                                    <w:right w:val="single" w:sz="2" w:space="0" w:color="D9D9E3"/>
                                  </w:divBdr>
                                  <w:divsChild>
                                    <w:div w:id="2031711498">
                                      <w:marLeft w:val="0"/>
                                      <w:marRight w:val="0"/>
                                      <w:marTop w:val="0"/>
                                      <w:marBottom w:val="0"/>
                                      <w:divBdr>
                                        <w:top w:val="single" w:sz="2" w:space="0" w:color="D9D9E3"/>
                                        <w:left w:val="single" w:sz="2" w:space="0" w:color="D9D9E3"/>
                                        <w:bottom w:val="single" w:sz="2" w:space="0" w:color="D9D9E3"/>
                                        <w:right w:val="single" w:sz="2" w:space="0" w:color="D9D9E3"/>
                                      </w:divBdr>
                                      <w:divsChild>
                                        <w:div w:id="979111743">
                                          <w:marLeft w:val="0"/>
                                          <w:marRight w:val="0"/>
                                          <w:marTop w:val="0"/>
                                          <w:marBottom w:val="0"/>
                                          <w:divBdr>
                                            <w:top w:val="single" w:sz="2" w:space="0" w:color="D9D9E3"/>
                                            <w:left w:val="single" w:sz="2" w:space="0" w:color="D9D9E3"/>
                                            <w:bottom w:val="single" w:sz="2" w:space="0" w:color="D9D9E3"/>
                                            <w:right w:val="single" w:sz="2" w:space="0" w:color="D9D9E3"/>
                                          </w:divBdr>
                                          <w:divsChild>
                                            <w:div w:id="2019841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7907137">
          <w:marLeft w:val="0"/>
          <w:marRight w:val="0"/>
          <w:marTop w:val="0"/>
          <w:marBottom w:val="0"/>
          <w:divBdr>
            <w:top w:val="none" w:sz="0" w:space="0" w:color="auto"/>
            <w:left w:val="none" w:sz="0" w:space="0" w:color="auto"/>
            <w:bottom w:val="none" w:sz="0" w:space="0" w:color="auto"/>
            <w:right w:val="none" w:sz="0" w:space="0" w:color="auto"/>
          </w:divBdr>
        </w:div>
      </w:divsChild>
    </w:div>
    <w:div w:id="1456213895">
      <w:bodyDiv w:val="1"/>
      <w:marLeft w:val="0"/>
      <w:marRight w:val="0"/>
      <w:marTop w:val="0"/>
      <w:marBottom w:val="0"/>
      <w:divBdr>
        <w:top w:val="none" w:sz="0" w:space="0" w:color="auto"/>
        <w:left w:val="none" w:sz="0" w:space="0" w:color="auto"/>
        <w:bottom w:val="none" w:sz="0" w:space="0" w:color="auto"/>
        <w:right w:val="none" w:sz="0" w:space="0" w:color="auto"/>
      </w:divBdr>
    </w:div>
    <w:div w:id="1537960198">
      <w:bodyDiv w:val="1"/>
      <w:marLeft w:val="0"/>
      <w:marRight w:val="0"/>
      <w:marTop w:val="0"/>
      <w:marBottom w:val="0"/>
      <w:divBdr>
        <w:top w:val="none" w:sz="0" w:space="0" w:color="auto"/>
        <w:left w:val="none" w:sz="0" w:space="0" w:color="auto"/>
        <w:bottom w:val="none" w:sz="0" w:space="0" w:color="auto"/>
        <w:right w:val="none" w:sz="0" w:space="0" w:color="auto"/>
      </w:divBdr>
    </w:div>
    <w:div w:id="1592080646">
      <w:bodyDiv w:val="1"/>
      <w:marLeft w:val="0"/>
      <w:marRight w:val="0"/>
      <w:marTop w:val="0"/>
      <w:marBottom w:val="0"/>
      <w:divBdr>
        <w:top w:val="none" w:sz="0" w:space="0" w:color="auto"/>
        <w:left w:val="none" w:sz="0" w:space="0" w:color="auto"/>
        <w:bottom w:val="none" w:sz="0" w:space="0" w:color="auto"/>
        <w:right w:val="none" w:sz="0" w:space="0" w:color="auto"/>
      </w:divBdr>
    </w:div>
    <w:div w:id="1635525789">
      <w:bodyDiv w:val="1"/>
      <w:marLeft w:val="0"/>
      <w:marRight w:val="0"/>
      <w:marTop w:val="0"/>
      <w:marBottom w:val="0"/>
      <w:divBdr>
        <w:top w:val="none" w:sz="0" w:space="0" w:color="auto"/>
        <w:left w:val="none" w:sz="0" w:space="0" w:color="auto"/>
        <w:bottom w:val="none" w:sz="0" w:space="0" w:color="auto"/>
        <w:right w:val="none" w:sz="0" w:space="0" w:color="auto"/>
      </w:divBdr>
    </w:div>
    <w:div w:id="1671517406">
      <w:bodyDiv w:val="1"/>
      <w:marLeft w:val="0"/>
      <w:marRight w:val="0"/>
      <w:marTop w:val="0"/>
      <w:marBottom w:val="0"/>
      <w:divBdr>
        <w:top w:val="none" w:sz="0" w:space="0" w:color="auto"/>
        <w:left w:val="none" w:sz="0" w:space="0" w:color="auto"/>
        <w:bottom w:val="none" w:sz="0" w:space="0" w:color="auto"/>
        <w:right w:val="none" w:sz="0" w:space="0" w:color="auto"/>
      </w:divBdr>
    </w:div>
    <w:div w:id="1762949299">
      <w:bodyDiv w:val="1"/>
      <w:marLeft w:val="0"/>
      <w:marRight w:val="0"/>
      <w:marTop w:val="0"/>
      <w:marBottom w:val="0"/>
      <w:divBdr>
        <w:top w:val="none" w:sz="0" w:space="0" w:color="auto"/>
        <w:left w:val="none" w:sz="0" w:space="0" w:color="auto"/>
        <w:bottom w:val="none" w:sz="0" w:space="0" w:color="auto"/>
        <w:right w:val="none" w:sz="0" w:space="0" w:color="auto"/>
      </w:divBdr>
    </w:div>
    <w:div w:id="1792016928">
      <w:bodyDiv w:val="1"/>
      <w:marLeft w:val="0"/>
      <w:marRight w:val="0"/>
      <w:marTop w:val="0"/>
      <w:marBottom w:val="0"/>
      <w:divBdr>
        <w:top w:val="none" w:sz="0" w:space="0" w:color="auto"/>
        <w:left w:val="none" w:sz="0" w:space="0" w:color="auto"/>
        <w:bottom w:val="none" w:sz="0" w:space="0" w:color="auto"/>
        <w:right w:val="none" w:sz="0" w:space="0" w:color="auto"/>
      </w:divBdr>
    </w:div>
    <w:div w:id="1870335043">
      <w:bodyDiv w:val="1"/>
      <w:marLeft w:val="0"/>
      <w:marRight w:val="0"/>
      <w:marTop w:val="0"/>
      <w:marBottom w:val="0"/>
      <w:divBdr>
        <w:top w:val="none" w:sz="0" w:space="0" w:color="auto"/>
        <w:left w:val="none" w:sz="0" w:space="0" w:color="auto"/>
        <w:bottom w:val="none" w:sz="0" w:space="0" w:color="auto"/>
        <w:right w:val="none" w:sz="0" w:space="0" w:color="auto"/>
      </w:divBdr>
    </w:div>
    <w:div w:id="1874346476">
      <w:bodyDiv w:val="1"/>
      <w:marLeft w:val="0"/>
      <w:marRight w:val="0"/>
      <w:marTop w:val="0"/>
      <w:marBottom w:val="0"/>
      <w:divBdr>
        <w:top w:val="none" w:sz="0" w:space="0" w:color="auto"/>
        <w:left w:val="none" w:sz="0" w:space="0" w:color="auto"/>
        <w:bottom w:val="none" w:sz="0" w:space="0" w:color="auto"/>
        <w:right w:val="none" w:sz="0" w:space="0" w:color="auto"/>
      </w:divBdr>
    </w:div>
    <w:div w:id="1926068519">
      <w:bodyDiv w:val="1"/>
      <w:marLeft w:val="0"/>
      <w:marRight w:val="0"/>
      <w:marTop w:val="0"/>
      <w:marBottom w:val="0"/>
      <w:divBdr>
        <w:top w:val="none" w:sz="0" w:space="0" w:color="auto"/>
        <w:left w:val="none" w:sz="0" w:space="0" w:color="auto"/>
        <w:bottom w:val="none" w:sz="0" w:space="0" w:color="auto"/>
        <w:right w:val="none" w:sz="0" w:space="0" w:color="auto"/>
      </w:divBdr>
    </w:div>
    <w:div w:id="1951934373">
      <w:bodyDiv w:val="1"/>
      <w:marLeft w:val="0"/>
      <w:marRight w:val="0"/>
      <w:marTop w:val="0"/>
      <w:marBottom w:val="0"/>
      <w:divBdr>
        <w:top w:val="none" w:sz="0" w:space="0" w:color="auto"/>
        <w:left w:val="none" w:sz="0" w:space="0" w:color="auto"/>
        <w:bottom w:val="none" w:sz="0" w:space="0" w:color="auto"/>
        <w:right w:val="none" w:sz="0" w:space="0" w:color="auto"/>
      </w:divBdr>
      <w:divsChild>
        <w:div w:id="110904581">
          <w:marLeft w:val="0"/>
          <w:marRight w:val="0"/>
          <w:marTop w:val="0"/>
          <w:marBottom w:val="0"/>
          <w:divBdr>
            <w:top w:val="single" w:sz="2" w:space="0" w:color="auto"/>
            <w:left w:val="single" w:sz="2" w:space="0" w:color="auto"/>
            <w:bottom w:val="single" w:sz="2" w:space="0" w:color="auto"/>
            <w:right w:val="single" w:sz="2" w:space="0" w:color="auto"/>
          </w:divBdr>
        </w:div>
      </w:divsChild>
    </w:div>
    <w:div w:id="2027906385">
      <w:bodyDiv w:val="1"/>
      <w:marLeft w:val="0"/>
      <w:marRight w:val="0"/>
      <w:marTop w:val="0"/>
      <w:marBottom w:val="0"/>
      <w:divBdr>
        <w:top w:val="none" w:sz="0" w:space="0" w:color="auto"/>
        <w:left w:val="none" w:sz="0" w:space="0" w:color="auto"/>
        <w:bottom w:val="none" w:sz="0" w:space="0" w:color="auto"/>
        <w:right w:val="none" w:sz="0" w:space="0" w:color="auto"/>
      </w:divBdr>
    </w:div>
    <w:div w:id="2120296685">
      <w:bodyDiv w:val="1"/>
      <w:marLeft w:val="0"/>
      <w:marRight w:val="0"/>
      <w:marTop w:val="0"/>
      <w:marBottom w:val="0"/>
      <w:divBdr>
        <w:top w:val="none" w:sz="0" w:space="0" w:color="auto"/>
        <w:left w:val="none" w:sz="0" w:space="0" w:color="auto"/>
        <w:bottom w:val="none" w:sz="0" w:space="0" w:color="auto"/>
        <w:right w:val="none" w:sz="0" w:space="0" w:color="auto"/>
      </w:divBdr>
    </w:div>
    <w:div w:id="2138328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cabilla.BRENNTAGLA\Desktop\Personal\VMBA\Taller\Diagrama%20de%20Pareto%20AP3%20G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AU"/>
              <a:t>Diagrama de Pareto</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A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Hoja1!$A$3:$A$9</c:f>
              <c:strCache>
                <c:ptCount val="7"/>
                <c:pt idx="0">
                  <c:v>Reducción de costos por logística circular</c:v>
                </c:pt>
                <c:pt idx="1">
                  <c:v>Mayor eficiencia logística, envases retornables</c:v>
                </c:pt>
                <c:pt idx="2">
                  <c:v>Necesidad de manejo granel de productos</c:v>
                </c:pt>
                <c:pt idx="3">
                  <c:v>Responsabilidad social</c:v>
                </c:pt>
                <c:pt idx="4">
                  <c:v>Socio estratégico (buen manejo de políticas QHSE)</c:v>
                </c:pt>
                <c:pt idx="5">
                  <c:v>Requerimiento del cliente por QHSE</c:v>
                </c:pt>
                <c:pt idx="6">
                  <c:v>Reducción del impacto en la opinión pública</c:v>
                </c:pt>
              </c:strCache>
            </c:strRef>
          </c:cat>
          <c:val>
            <c:numRef>
              <c:f>Hoja1!$B$3:$B$9</c:f>
              <c:numCache>
                <c:formatCode>General</c:formatCode>
                <c:ptCount val="7"/>
                <c:pt idx="0">
                  <c:v>11</c:v>
                </c:pt>
                <c:pt idx="1">
                  <c:v>9</c:v>
                </c:pt>
                <c:pt idx="2">
                  <c:v>6</c:v>
                </c:pt>
                <c:pt idx="3">
                  <c:v>2</c:v>
                </c:pt>
                <c:pt idx="4">
                  <c:v>2</c:v>
                </c:pt>
                <c:pt idx="5">
                  <c:v>1</c:v>
                </c:pt>
                <c:pt idx="6">
                  <c:v>1</c:v>
                </c:pt>
              </c:numCache>
            </c:numRef>
          </c:val>
          <c:extLst>
            <c:ext xmlns:c16="http://schemas.microsoft.com/office/drawing/2014/chart" uri="{C3380CC4-5D6E-409C-BE32-E72D297353CC}">
              <c16:uniqueId val="{00000000-22B1-4849-85B6-D905A3AC6F5B}"/>
            </c:ext>
          </c:extLst>
        </c:ser>
        <c:dLbls>
          <c:showLegendKey val="0"/>
          <c:showVal val="0"/>
          <c:showCatName val="0"/>
          <c:showSerName val="0"/>
          <c:showPercent val="0"/>
          <c:showBubbleSize val="0"/>
        </c:dLbls>
        <c:gapWidth val="247"/>
        <c:axId val="740017088"/>
        <c:axId val="740014136"/>
        <c:extLst>
          <c:ext xmlns:c15="http://schemas.microsoft.com/office/drawing/2012/chart" uri="{02D57815-91ED-43cb-92C2-25804820EDAC}">
            <c15:filteredBarSeries>
              <c15: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cat>
                  <c:strRef>
                    <c:extLst>
                      <c:ext uri="{02D57815-91ED-43cb-92C2-25804820EDAC}">
                        <c15:formulaRef>
                          <c15:sqref>Hoja1!$A$3:$A$9</c15:sqref>
                        </c15:formulaRef>
                      </c:ext>
                    </c:extLst>
                    <c:strCache>
                      <c:ptCount val="7"/>
                      <c:pt idx="0">
                        <c:v>Reducción de costos por logística circular</c:v>
                      </c:pt>
                      <c:pt idx="1">
                        <c:v>Mayor eficiencia logística, envases retornables</c:v>
                      </c:pt>
                      <c:pt idx="2">
                        <c:v>Necesidad de manejo granel de productos</c:v>
                      </c:pt>
                      <c:pt idx="3">
                        <c:v>Responsabilidad social</c:v>
                      </c:pt>
                      <c:pt idx="4">
                        <c:v>Socio estratégico (buen manejo de políticas QHSE)</c:v>
                      </c:pt>
                      <c:pt idx="5">
                        <c:v>Requerimiento del cliente por QHSE</c:v>
                      </c:pt>
                      <c:pt idx="6">
                        <c:v>Reducción del impacto en la opinión pública</c:v>
                      </c:pt>
                    </c:strCache>
                  </c:strRef>
                </c:cat>
                <c:val>
                  <c:numRef>
                    <c:extLst>
                      <c:ext uri="{02D57815-91ED-43cb-92C2-25804820EDAC}">
                        <c15:formulaRef>
                          <c15:sqref>Hoja1!$C$3:$C$9</c15:sqref>
                        </c15:formulaRef>
                      </c:ext>
                    </c:extLst>
                    <c:numCache>
                      <c:formatCode>0%</c:formatCode>
                      <c:ptCount val="7"/>
                      <c:pt idx="0">
                        <c:v>0.34375</c:v>
                      </c:pt>
                      <c:pt idx="1">
                        <c:v>0.28125</c:v>
                      </c:pt>
                      <c:pt idx="2">
                        <c:v>0.1875</c:v>
                      </c:pt>
                      <c:pt idx="3">
                        <c:v>6.25E-2</c:v>
                      </c:pt>
                      <c:pt idx="4">
                        <c:v>6.25E-2</c:v>
                      </c:pt>
                      <c:pt idx="5">
                        <c:v>3.125E-2</c:v>
                      </c:pt>
                      <c:pt idx="6">
                        <c:v>3.125E-2</c:v>
                      </c:pt>
                    </c:numCache>
                  </c:numRef>
                </c:val>
                <c:extLst>
                  <c:ext xmlns:c16="http://schemas.microsoft.com/office/drawing/2014/chart" uri="{C3380CC4-5D6E-409C-BE32-E72D297353CC}">
                    <c16:uniqueId val="{00000002-22B1-4849-85B6-D905A3AC6F5B}"/>
                  </c:ext>
                </c:extLst>
              </c15:ser>
            </c15:filteredBarSeries>
          </c:ext>
        </c:extLst>
      </c:barChart>
      <c:lineChart>
        <c:grouping val="standard"/>
        <c:varyColors val="0"/>
        <c:ser>
          <c:idx val="2"/>
          <c:order val="2"/>
          <c:spPr>
            <a:ln w="19050" cap="rnd">
              <a:solidFill>
                <a:schemeClr val="accent4">
                  <a:lumMod val="60000"/>
                  <a:lumOff val="40000"/>
                </a:schemeClr>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Hoja1!$A$3:$A$9</c:f>
              <c:strCache>
                <c:ptCount val="7"/>
                <c:pt idx="0">
                  <c:v>Reducción de costos por logística circular</c:v>
                </c:pt>
                <c:pt idx="1">
                  <c:v>Mayor eficiencia logística, envases retornables</c:v>
                </c:pt>
                <c:pt idx="2">
                  <c:v>Necesidad de manejo granel de productos</c:v>
                </c:pt>
                <c:pt idx="3">
                  <c:v>Responsabilidad social</c:v>
                </c:pt>
                <c:pt idx="4">
                  <c:v>Socio estratégico (buen manejo de políticas QHSE)</c:v>
                </c:pt>
                <c:pt idx="5">
                  <c:v>Requerimiento del cliente por QHSE</c:v>
                </c:pt>
                <c:pt idx="6">
                  <c:v>Reducción del impacto en la opinión pública</c:v>
                </c:pt>
              </c:strCache>
            </c:strRef>
          </c:cat>
          <c:val>
            <c:numRef>
              <c:f>Hoja1!$D$3:$D$9</c:f>
              <c:numCache>
                <c:formatCode>0%</c:formatCode>
                <c:ptCount val="7"/>
                <c:pt idx="0">
                  <c:v>0.34375</c:v>
                </c:pt>
                <c:pt idx="1">
                  <c:v>0.625</c:v>
                </c:pt>
                <c:pt idx="2">
                  <c:v>0.8125</c:v>
                </c:pt>
                <c:pt idx="3">
                  <c:v>0.875</c:v>
                </c:pt>
                <c:pt idx="4">
                  <c:v>0.9375</c:v>
                </c:pt>
                <c:pt idx="5">
                  <c:v>0.96875</c:v>
                </c:pt>
                <c:pt idx="6">
                  <c:v>1</c:v>
                </c:pt>
              </c:numCache>
            </c:numRef>
          </c:val>
          <c:smooth val="0"/>
          <c:extLst>
            <c:ext xmlns:c16="http://schemas.microsoft.com/office/drawing/2014/chart" uri="{C3380CC4-5D6E-409C-BE32-E72D297353CC}">
              <c16:uniqueId val="{00000001-22B1-4849-85B6-D905A3AC6F5B}"/>
            </c:ext>
          </c:extLst>
        </c:ser>
        <c:dLbls>
          <c:showLegendKey val="0"/>
          <c:showVal val="0"/>
          <c:showCatName val="0"/>
          <c:showSerName val="0"/>
          <c:showPercent val="0"/>
          <c:showBubbleSize val="0"/>
        </c:dLbls>
        <c:marker val="1"/>
        <c:smooth val="0"/>
        <c:axId val="737789360"/>
        <c:axId val="737790344"/>
      </c:lineChart>
      <c:catAx>
        <c:axId val="74001708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AR"/>
          </a:p>
        </c:txPr>
        <c:crossAx val="740014136"/>
        <c:crosses val="autoZero"/>
        <c:auto val="1"/>
        <c:lblAlgn val="ctr"/>
        <c:lblOffset val="100"/>
        <c:noMultiLvlLbl val="0"/>
      </c:catAx>
      <c:valAx>
        <c:axId val="74001413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AR"/>
          </a:p>
        </c:txPr>
        <c:crossAx val="740017088"/>
        <c:crosses val="autoZero"/>
        <c:crossBetween val="between"/>
      </c:valAx>
      <c:valAx>
        <c:axId val="737790344"/>
        <c:scaling>
          <c:orientation val="minMax"/>
          <c:max val="1"/>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AR"/>
          </a:p>
        </c:txPr>
        <c:crossAx val="737789360"/>
        <c:crosses val="max"/>
        <c:crossBetween val="between"/>
      </c:valAx>
      <c:catAx>
        <c:axId val="737789360"/>
        <c:scaling>
          <c:orientation val="minMax"/>
        </c:scaling>
        <c:delete val="1"/>
        <c:axPos val="b"/>
        <c:numFmt formatCode="General" sourceLinked="1"/>
        <c:majorTickMark val="none"/>
        <c:minorTickMark val="none"/>
        <c:tickLblPos val="nextTo"/>
        <c:crossAx val="737790344"/>
        <c:crosses val="autoZero"/>
        <c:auto val="1"/>
        <c:lblAlgn val="ctr"/>
        <c:lblOffset val="100"/>
        <c:noMultiLvlLbl val="0"/>
      </c:cat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Faceta">
  <a:themeElements>
    <a:clrScheme name="Faceta">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{2964CC92-632A-4780-860F-F17DFD8B4B57}</b:Guid>
    <b:RefOrder>1</b:RefOrder>
  </b:Source>
</b:Sources>
</file>

<file path=customXml/itemProps1.xml><?xml version="1.0" encoding="utf-8"?>
<ds:datastoreItem xmlns:ds="http://schemas.openxmlformats.org/officeDocument/2006/customXml" ds:itemID="{EAA886D1-D03E-4811-9DB0-347B33B97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50</Pages>
  <Words>9094</Words>
  <Characters>50018</Characters>
  <Application>Microsoft Office Word</Application>
  <DocSecurity>4</DocSecurity>
  <Lines>416</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METODOLOGIA DE LA INVESTIGACION II 
                  aP4</vt:lpstr>
      <vt:lpstr>Diección de operaciones  Actividad practica 3</vt:lpstr>
    </vt:vector>
  </TitlesOfParts>
  <Company/>
  <LinksUpToDate>false</LinksUpToDate>
  <CharactersWithSpaces>58995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METODOLOGIA DE LA INVESTIGACION II 
                  aP4</dc:title>
  <dc:subject/>
  <dc:creator>User</dc:creator>
  <cp:keywords/>
  <dc:description/>
  <cp:lastModifiedBy>Cordero, Evangelina Natalia</cp:lastModifiedBy>
  <cp:revision>2</cp:revision>
  <cp:lastPrinted>2022-04-27T17:15:00Z</cp:lastPrinted>
  <dcterms:created xsi:type="dcterms:W3CDTF">2023-06-15T03:10:00Z</dcterms:created>
  <dcterms:modified xsi:type="dcterms:W3CDTF">2023-06-15T03:10:00Z</dcterms:modified>
</cp:coreProperties>
</file>